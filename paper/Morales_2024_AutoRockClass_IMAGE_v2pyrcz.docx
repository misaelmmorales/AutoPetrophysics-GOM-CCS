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53D91C" w14:textId="1F414052" w:rsidR="00E638EB" w:rsidRDefault="00E638EB" w:rsidP="00E638EB">
      <w:pPr>
        <w:pStyle w:val="AbstractTitle"/>
        <w:rPr>
          <w:ins w:id="0" w:author="Pyrcz, Michael" w:date="2024-03-09T14:18:00Z"/>
        </w:rPr>
      </w:pPr>
      <w:bookmarkStart w:id="1" w:name="_Hlk160675094"/>
      <w:bookmarkEnd w:id="1"/>
      <w:r>
        <w:t>Automatic rock classification and scaling from core data to well log: Accelerating</w:t>
      </w:r>
      <w:r w:rsidR="009D0F95">
        <w:t xml:space="preserve"> potential</w:t>
      </w:r>
      <w:r>
        <w:t xml:space="preserve"> CO</w:t>
      </w:r>
      <w:r>
        <w:rPr>
          <w:vertAlign w:val="subscript"/>
        </w:rPr>
        <w:t>2</w:t>
      </w:r>
      <w:r>
        <w:t xml:space="preserve"> storage site characterization using machine learning</w:t>
      </w:r>
    </w:p>
    <w:p w14:paraId="254D4D4D" w14:textId="77777777" w:rsidR="00F00F0A" w:rsidRPr="007F370C" w:rsidRDefault="00F00F0A" w:rsidP="00E638EB">
      <w:pPr>
        <w:pStyle w:val="AbstractTitle"/>
      </w:pPr>
    </w:p>
    <w:p w14:paraId="576ECF45" w14:textId="77777777" w:rsidR="00E638EB" w:rsidRPr="00C0635B" w:rsidRDefault="00E638EB" w:rsidP="00E638EB">
      <w:pPr>
        <w:pStyle w:val="AbstractAuthors"/>
      </w:pPr>
      <w:r w:rsidRPr="00B3416E">
        <w:t xml:space="preserve">Misael M. Morales*, </w:t>
      </w:r>
      <w:r>
        <w:t xml:space="preserve">Oriyomi Raheem, </w:t>
      </w:r>
      <w:r w:rsidRPr="00B3416E">
        <w:t>Carlos Torres-Verdín, and Michael J. Pyrcz, The University of Texas at Austin; Murray Christie and Vladimir Rabinovich, S&amp;P Global</w:t>
      </w:r>
    </w:p>
    <w:p w14:paraId="7AA6E333" w14:textId="77777777" w:rsidR="00FE2B8B" w:rsidRDefault="00FE2B8B">
      <w:pPr>
        <w:pStyle w:val="AbstractNormalText"/>
      </w:pPr>
    </w:p>
    <w:p w14:paraId="6F6717D5" w14:textId="77777777" w:rsidR="00FE2B8B" w:rsidRPr="007D7D2F" w:rsidRDefault="00FE2B8B">
      <w:pPr>
        <w:pStyle w:val="AbstractAuthors"/>
        <w:rPr>
          <w:sz w:val="18"/>
          <w:szCs w:val="18"/>
        </w:rPr>
        <w:sectPr w:rsidR="00FE2B8B" w:rsidRPr="007D7D2F" w:rsidSect="0091614A">
          <w:headerReference w:type="default" r:id="rId8"/>
          <w:pgSz w:w="12240" w:h="15840" w:code="1"/>
          <w:pgMar w:top="2160" w:right="1440" w:bottom="2160" w:left="1440" w:header="720" w:footer="720" w:gutter="0"/>
          <w:cols w:space="720" w:equalWidth="0">
            <w:col w:w="9000"/>
          </w:cols>
          <w:titlePg/>
        </w:sectPr>
      </w:pPr>
    </w:p>
    <w:p w14:paraId="610A2D67" w14:textId="77777777" w:rsidR="00FE2B8B" w:rsidRDefault="00FE2B8B">
      <w:pPr>
        <w:pStyle w:val="AbstractSectionHeading"/>
      </w:pPr>
      <w:r>
        <w:t>Summary</w:t>
      </w:r>
    </w:p>
    <w:p w14:paraId="5E7CBF54" w14:textId="77777777" w:rsidR="00FE2B8B" w:rsidRDefault="00FE2B8B">
      <w:pPr>
        <w:pStyle w:val="AbstractNormalText"/>
      </w:pPr>
    </w:p>
    <w:p w14:paraId="72C4DD78" w14:textId="714C59F1" w:rsidR="00FE2B8B" w:rsidRPr="00A62D4D" w:rsidRDefault="00A62D4D">
      <w:pPr>
        <w:pStyle w:val="AbstractNormalText"/>
      </w:pPr>
      <w:r>
        <w:t xml:space="preserve">We propose a framework for automatic rock classification </w:t>
      </w:r>
      <w:r w:rsidR="00FE2110">
        <w:t xml:space="preserve">(ARC) </w:t>
      </w:r>
      <w:ins w:id="2" w:author="Pyrcz, Michael" w:date="2024-03-09T14:28:00Z">
        <w:r w:rsidR="00BE6A01">
          <w:t xml:space="preserve">from </w:t>
        </w:r>
      </w:ins>
      <w:r>
        <w:t>core data</w:t>
      </w:r>
      <w:r w:rsidR="00FE2110">
        <w:t xml:space="preserve"> to well log</w:t>
      </w:r>
      <w:ins w:id="3" w:author="Pyrcz, Michael" w:date="2024-03-09T14:18:00Z">
        <w:r w:rsidR="00F00F0A">
          <w:t>-</w:t>
        </w:r>
      </w:ins>
      <w:del w:id="4" w:author="Pyrcz, Michael" w:date="2024-03-09T14:18:00Z">
        <w:r w:rsidR="00FE2110" w:rsidDel="00F00F0A">
          <w:delText xml:space="preserve"> </w:delText>
        </w:r>
      </w:del>
      <w:r w:rsidR="00FE2110">
        <w:t>scale</w:t>
      </w:r>
      <w:r>
        <w:t xml:space="preserve"> using machine learning and physics-based methods.</w:t>
      </w:r>
      <w:r w:rsidR="00FE2110">
        <w:t xml:space="preserve"> </w:t>
      </w:r>
      <w:ins w:id="5" w:author="Pyrcz, Michael" w:date="2024-03-09T14:29:00Z">
        <w:r w:rsidR="00BE6A01">
          <w:t>Our</w:t>
        </w:r>
      </w:ins>
      <w:del w:id="6" w:author="Pyrcz, Michael" w:date="2024-03-09T14:29:00Z">
        <w:r w:rsidR="00FE2110" w:rsidDel="00BE6A01">
          <w:delText>The</w:delText>
        </w:r>
      </w:del>
      <w:r w:rsidR="00FE2110">
        <w:t xml:space="preserve"> </w:t>
      </w:r>
      <w:ins w:id="7" w:author="Pyrcz, Michael" w:date="2024-03-09T14:29:00Z">
        <w:r w:rsidR="00BE6A01">
          <w:t xml:space="preserve">proposed </w:t>
        </w:r>
      </w:ins>
      <w:r w:rsidR="00FE2110">
        <w:t xml:space="preserve">ARC </w:t>
      </w:r>
      <w:ins w:id="8" w:author="Pyrcz, Michael" w:date="2024-03-09T14:29:00Z">
        <w:r w:rsidR="00BE6A01">
          <w:t>method</w:t>
        </w:r>
      </w:ins>
      <w:del w:id="9" w:author="Pyrcz, Michael" w:date="2024-03-09T14:29:00Z">
        <w:r w:rsidR="00FE2110" w:rsidDel="00BE6A01">
          <w:delText>framework</w:delText>
        </w:r>
      </w:del>
      <w:r w:rsidR="00FE2110">
        <w:t xml:space="preserve"> </w:t>
      </w:r>
      <w:del w:id="10" w:author="Pyrcz, Michael" w:date="2024-03-09T14:29:00Z">
        <w:r w:rsidR="00FE2110" w:rsidDel="00BE6A01">
          <w:delText>is used to</w:delText>
        </w:r>
      </w:del>
      <w:r w:rsidR="00FE2110">
        <w:t xml:space="preserve"> estimate</w:t>
      </w:r>
      <w:ins w:id="11" w:author="Pyrcz, Michael" w:date="2024-03-09T14:29:00Z">
        <w:r w:rsidR="00BE6A01">
          <w:t>s</w:t>
        </w:r>
      </w:ins>
      <w:r w:rsidR="00FE2110">
        <w:t xml:space="preserve"> rock classes along a well</w:t>
      </w:r>
      <w:r>
        <w:t xml:space="preserve"> </w:t>
      </w:r>
      <w:r w:rsidR="00FE2110">
        <w:t>t</w:t>
      </w:r>
      <w:r>
        <w:t>o accelerate the petrophysical interpretation of well logs using core data</w:t>
      </w:r>
      <w:r w:rsidR="00FE2110">
        <w:t xml:space="preserve"> for rapid formation evaluation and reservoir characterization. </w:t>
      </w:r>
      <w:r>
        <w:t xml:space="preserve">The proposed </w:t>
      </w:r>
      <w:r w:rsidR="00FE2110">
        <w:t xml:space="preserve">ARC </w:t>
      </w:r>
      <w:ins w:id="12" w:author="Pyrcz, Michael" w:date="2024-03-09T14:30:00Z">
        <w:r w:rsidR="00BE6A01">
          <w:t>method</w:t>
        </w:r>
      </w:ins>
      <w:del w:id="13" w:author="Pyrcz, Michael" w:date="2024-03-09T14:30:00Z">
        <w:r w:rsidDel="00BE6A01">
          <w:delText>framework</w:delText>
        </w:r>
      </w:del>
      <w:r>
        <w:t xml:space="preserve"> </w:t>
      </w:r>
      <w:commentRangeStart w:id="14"/>
      <w:ins w:id="15" w:author="Pyrcz, Michael" w:date="2024-03-09T14:30:00Z">
        <w:r w:rsidR="00BE6A01">
          <w:t>integrates</w:t>
        </w:r>
      </w:ins>
      <w:del w:id="16" w:author="Pyrcz, Michael" w:date="2024-03-09T14:30:00Z">
        <w:r w:rsidDel="00BE6A01">
          <w:delText>compares</w:delText>
        </w:r>
      </w:del>
      <w:commentRangeEnd w:id="14"/>
      <w:r w:rsidR="00BE6A01">
        <w:rPr>
          <w:rStyle w:val="CommentReference"/>
        </w:rPr>
        <w:commentReference w:id="14"/>
      </w:r>
      <w:r>
        <w:t xml:space="preserve"> the estimated rock classes from four different unsupervised machine learning methods and three different conventional physics-based methods. The benefit of this approach is its ability to rapidly estimate rock classes at the log scale from core data </w:t>
      </w:r>
      <w:ins w:id="17" w:author="Pyrcz, Michael" w:date="2024-03-09T14:31:00Z">
        <w:r w:rsidR="00BE6A01">
          <w:t xml:space="preserve">training data </w:t>
        </w:r>
      </w:ins>
      <w:r>
        <w:t xml:space="preserve">without the need for manual interpretation. We </w:t>
      </w:r>
      <w:ins w:id="18" w:author="Pyrcz, Michael" w:date="2024-03-09T14:31:00Z">
        <w:r w:rsidR="00BE6A01">
          <w:t xml:space="preserve">train and test </w:t>
        </w:r>
      </w:ins>
      <w:del w:id="19" w:author="Pyrcz, Michael" w:date="2024-03-09T14:31:00Z">
        <w:r w:rsidDel="00BE6A01">
          <w:delText>validate</w:delText>
        </w:r>
      </w:del>
      <w:r>
        <w:t xml:space="preserve"> </w:t>
      </w:r>
      <w:r w:rsidR="007344E2">
        <w:t xml:space="preserve">our </w:t>
      </w:r>
      <w:ins w:id="20" w:author="Pyrcz, Michael" w:date="2024-03-09T14:31:00Z">
        <w:r w:rsidR="00BE6A01">
          <w:t xml:space="preserve">proposed </w:t>
        </w:r>
      </w:ins>
      <w:r w:rsidR="007344E2">
        <w:t xml:space="preserve">method </w:t>
      </w:r>
      <w:r>
        <w:t xml:space="preserve">with data from </w:t>
      </w:r>
      <w:r w:rsidR="007344E2">
        <w:t xml:space="preserve">approximately 2400 </w:t>
      </w:r>
      <w:r>
        <w:t xml:space="preserve">wells in the Gulf of Mexico. </w:t>
      </w:r>
      <w:ins w:id="21" w:author="Pyrcz, Michael" w:date="2024-03-09T14:31:00Z">
        <w:r w:rsidR="00BE6A01">
          <w:t>Our p</w:t>
        </w:r>
      </w:ins>
      <w:ins w:id="22" w:author="Pyrcz, Michael" w:date="2024-03-09T14:32:00Z">
        <w:r w:rsidR="00BE6A01">
          <w:t>roposed method performs well and</w:t>
        </w:r>
      </w:ins>
      <w:del w:id="23" w:author="Pyrcz, Michael" w:date="2024-03-09T14:31:00Z">
        <w:r w:rsidDel="00BE6A01">
          <w:delText>The framework</w:delText>
        </w:r>
      </w:del>
      <w:r>
        <w:t xml:space="preserve"> can be used to estimate the spatial distribution of rock classes at the basin scale to identify potential sites for CO</w:t>
      </w:r>
      <w:r>
        <w:rPr>
          <w:vertAlign w:val="subscript"/>
        </w:rPr>
        <w:t>2</w:t>
      </w:r>
      <w:r>
        <w:t xml:space="preserve"> storage.</w:t>
      </w:r>
    </w:p>
    <w:p w14:paraId="05712A46" w14:textId="77777777" w:rsidR="00FE2B8B" w:rsidRDefault="00FE2B8B">
      <w:pPr>
        <w:pStyle w:val="AbstractNormalText"/>
      </w:pPr>
    </w:p>
    <w:p w14:paraId="616F85A3" w14:textId="4EFAFC65" w:rsidR="00FE2B8B" w:rsidRDefault="00FE2B8B">
      <w:pPr>
        <w:pStyle w:val="AbstractSectionHeading"/>
      </w:pPr>
      <w:r>
        <w:t>Introduction</w:t>
      </w:r>
    </w:p>
    <w:p w14:paraId="0E669FA0" w14:textId="77777777" w:rsidR="00FE2B8B" w:rsidRDefault="00FE2B8B">
      <w:pPr>
        <w:pStyle w:val="AbstractNormalText"/>
      </w:pPr>
    </w:p>
    <w:p w14:paraId="70DF2F5B" w14:textId="77DAF4B7" w:rsidR="0081401B" w:rsidRDefault="000F2AD6">
      <w:pPr>
        <w:pStyle w:val="AbstractNormalText"/>
      </w:pPr>
      <w:r w:rsidRPr="000F2AD6">
        <w:t xml:space="preserve">Rock classification is a common practical approach to enhance reservoir description, evaluation, modeling, and simulation. </w:t>
      </w:r>
      <w:r w:rsidR="0081401B">
        <w:t xml:space="preserve">Rock classification is also critically important to characterize potential </w:t>
      </w:r>
      <w:ins w:id="24" w:author="Pyrcz, Michael" w:date="2024-03-09T14:32:00Z">
        <w:r w:rsidR="00BE6A01">
          <w:t xml:space="preserve">conventional hydrocarbon reservoirs and along with </w:t>
        </w:r>
      </w:ins>
      <w:r w:rsidR="0081401B">
        <w:t>CO</w:t>
      </w:r>
      <w:r w:rsidR="0081401B">
        <w:rPr>
          <w:vertAlign w:val="subscript"/>
        </w:rPr>
        <w:t>2</w:t>
      </w:r>
      <w:r w:rsidR="0081401B">
        <w:t xml:space="preserve"> storage sites </w:t>
      </w:r>
      <w:ins w:id="25" w:author="Pyrcz, Michael" w:date="2024-03-09T14:33:00Z">
        <w:r w:rsidR="00BE6A01">
          <w:t>via</w:t>
        </w:r>
      </w:ins>
      <w:del w:id="26" w:author="Pyrcz, Michael" w:date="2024-03-09T14:33:00Z">
        <w:r w:rsidR="0081401B" w:rsidDel="00BE6A01">
          <w:delText>and</w:delText>
        </w:r>
      </w:del>
      <w:r w:rsidR="0081401B">
        <w:t xml:space="preserve"> identif</w:t>
      </w:r>
      <w:ins w:id="27" w:author="Pyrcz, Michael" w:date="2024-03-09T14:33:00Z">
        <w:r w:rsidR="00BE6A01">
          <w:t>ication of</w:t>
        </w:r>
      </w:ins>
      <w:del w:id="28" w:author="Pyrcz, Michael" w:date="2024-03-09T14:33:00Z">
        <w:r w:rsidR="0081401B" w:rsidDel="00BE6A01">
          <w:delText>y</w:delText>
        </w:r>
      </w:del>
      <w:r w:rsidR="0081401B">
        <w:t xml:space="preserve"> sweet spots based on permeable units bounded by impermeable seals</w:t>
      </w:r>
      <w:r w:rsidR="00D30BD8">
        <w:t xml:space="preserve"> </w:t>
      </w:r>
      <w:sdt>
        <w:sdtPr>
          <w:rPr>
            <w:color w:val="000000"/>
          </w:rPr>
          <w:tag w:val="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
          <w:id w:val="120356517"/>
          <w:placeholder>
            <w:docPart w:val="DefaultPlaceholder_-1854013440"/>
          </w:placeholder>
        </w:sdtPr>
        <w:sdtEndPr/>
        <w:sdtContent>
          <w:r w:rsidR="00431478" w:rsidRPr="00431478">
            <w:rPr>
              <w:color w:val="000000"/>
            </w:rPr>
            <w:t>(Bachu et al., 2007)</w:t>
          </w:r>
        </w:sdtContent>
      </w:sdt>
      <w:r w:rsidR="0081401B">
        <w:t xml:space="preserve">. </w:t>
      </w:r>
      <w:r w:rsidRPr="000F2AD6">
        <w:t>The definition of rock type highly depends on the</w:t>
      </w:r>
      <w:r w:rsidR="0081401B">
        <w:t xml:space="preserve"> objective of the characterization</w:t>
      </w:r>
      <w:r w:rsidRPr="000F2AD6">
        <w:t xml:space="preserve">. </w:t>
      </w:r>
      <w:r w:rsidR="0081401B">
        <w:t xml:space="preserve">Geological rock typing is based on depositional environments or </w:t>
      </w:r>
      <w:proofErr w:type="gramStart"/>
      <w:r w:rsidR="0081401B">
        <w:t>lithofacies;</w:t>
      </w:r>
      <w:ins w:id="29" w:author="Pyrcz, Michael" w:date="2024-03-09T14:33:00Z">
        <w:r w:rsidR="00BE6A01">
          <w:t>\</w:t>
        </w:r>
        <w:proofErr w:type="gramEnd"/>
        <w:r w:rsidR="00BE6A01">
          <w:t>,</w:t>
        </w:r>
      </w:ins>
      <w:r w:rsidR="0081401B">
        <w:t xml:space="preserve"> petrophysical rock typing aims to describe units </w:t>
      </w:r>
      <w:ins w:id="30" w:author="Pyrcz, Michael" w:date="2024-03-09T14:34:00Z">
        <w:r w:rsidR="00BE6A01">
          <w:t>with distinct</w:t>
        </w:r>
      </w:ins>
      <w:del w:id="31" w:author="Pyrcz, Michael" w:date="2024-03-09T14:34:00Z">
        <w:r w:rsidR="0081401B" w:rsidDel="00BE6A01">
          <w:delText>of petrographic facies or</w:delText>
        </w:r>
      </w:del>
      <w:r w:rsidR="0081401B">
        <w:t xml:space="preserve"> grain and pore </w:t>
      </w:r>
      <w:proofErr w:type="spellStart"/>
      <w:r w:rsidR="0081401B">
        <w:t>types</w:t>
      </w:r>
      <w:del w:id="32" w:author="Pyrcz, Michael" w:date="2024-03-09T14:33:00Z">
        <w:r w:rsidR="0081401B" w:rsidDel="00BE6A01">
          <w:delText>;</w:delText>
        </w:r>
      </w:del>
      <w:ins w:id="33" w:author="Pyrcz, Michael" w:date="2024-03-09T14:33:00Z">
        <w:r w:rsidR="00BE6A01">
          <w:t>,</w:t>
        </w:r>
      </w:ins>
      <w:del w:id="34" w:author="Pyrcz, Michael" w:date="2024-03-09T14:33:00Z">
        <w:r w:rsidR="0081401B" w:rsidDel="00BE6A01">
          <w:delText xml:space="preserve"> </w:delText>
        </w:r>
      </w:del>
      <w:ins w:id="35" w:author="Pyrcz, Michael" w:date="2024-03-09T14:34:00Z">
        <w:r w:rsidR="00BE6A01">
          <w:t>and</w:t>
        </w:r>
        <w:proofErr w:type="spellEnd"/>
        <w:r w:rsidR="00BE6A01">
          <w:t xml:space="preserve"> </w:t>
        </w:r>
      </w:ins>
      <w:r w:rsidR="0081401B">
        <w:t xml:space="preserve">reservoir and production rock typing aims to identify rock types as flow units. </w:t>
      </w:r>
      <w:r w:rsidRPr="000F2AD6">
        <w:t xml:space="preserve">In a reservoir with negligible diagenesis, it is </w:t>
      </w:r>
      <w:del w:id="36" w:author="Pyrcz, Michael" w:date="2024-03-09T14:34:00Z">
        <w:r w:rsidRPr="000F2AD6" w:rsidDel="00BE6A01">
          <w:delText xml:space="preserve">more </w:delText>
        </w:r>
      </w:del>
      <w:r w:rsidRPr="000F2AD6">
        <w:t xml:space="preserve">likely for </w:t>
      </w:r>
      <w:ins w:id="37" w:author="Pyrcz, Michael" w:date="2024-03-09T14:34:00Z">
        <w:r w:rsidR="00BE6A01">
          <w:t>all o</w:t>
        </w:r>
      </w:ins>
      <w:ins w:id="38" w:author="Pyrcz, Michael" w:date="2024-03-09T14:35:00Z">
        <w:r w:rsidR="00BE6A01">
          <w:t xml:space="preserve">f </w:t>
        </w:r>
      </w:ins>
      <w:r w:rsidR="0081401B">
        <w:t>the</w:t>
      </w:r>
      <w:ins w:id="39" w:author="Pyrcz, Michael" w:date="2024-03-09T14:35:00Z">
        <w:r w:rsidR="00BE6A01">
          <w:t xml:space="preserve">se </w:t>
        </w:r>
      </w:ins>
      <w:del w:id="40" w:author="Pyrcz, Michael" w:date="2024-03-09T14:35:00Z">
        <w:r w:rsidR="0081401B" w:rsidDel="00BE6A01">
          <w:delText xml:space="preserve"> </w:delText>
        </w:r>
      </w:del>
      <w:r w:rsidRPr="000F2AD6">
        <w:t xml:space="preserve">rock types </w:t>
      </w:r>
      <w:del w:id="41" w:author="Pyrcz, Michael" w:date="2024-03-09T14:35:00Z">
        <w:r w:rsidRPr="000F2AD6" w:rsidDel="00BE6A01">
          <w:delText>of different definitions</w:delText>
        </w:r>
      </w:del>
      <w:r w:rsidRPr="000F2AD6">
        <w:t xml:space="preserve"> to match </w:t>
      </w:r>
      <w:del w:id="42" w:author="Pyrcz, Michael" w:date="2024-03-09T14:35:00Z">
        <w:r w:rsidRPr="000F2AD6" w:rsidDel="00BE6A01">
          <w:delText>each other</w:delText>
        </w:r>
      </w:del>
      <w:r w:rsidR="00431478">
        <w:t xml:space="preserve"> </w:t>
      </w:r>
      <w:sdt>
        <w:sdtPr>
          <w:rPr>
            <w:color w:val="000000"/>
          </w:rPr>
          <w:tag w:val="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
          <w:id w:val="969481033"/>
          <w:placeholder>
            <w:docPart w:val="DefaultPlaceholder_-1854013440"/>
          </w:placeholder>
        </w:sdtPr>
        <w:sdtEndPr/>
        <w:sdtContent>
          <w:r w:rsidR="00431478" w:rsidRPr="00431478">
            <w:rPr>
              <w:color w:val="000000"/>
            </w:rPr>
            <w:t>(Ali-</w:t>
          </w:r>
          <w:proofErr w:type="spellStart"/>
          <w:r w:rsidR="00431478" w:rsidRPr="00431478">
            <w:rPr>
              <w:color w:val="000000"/>
            </w:rPr>
            <w:t>Nandalal</w:t>
          </w:r>
          <w:proofErr w:type="spellEnd"/>
          <w:r w:rsidR="00431478" w:rsidRPr="00431478">
            <w:rPr>
              <w:color w:val="000000"/>
            </w:rPr>
            <w:t xml:space="preserve"> and Gunter, 2003; Acosta et al., 2005)</w:t>
          </w:r>
        </w:sdtContent>
      </w:sdt>
      <w:r w:rsidRPr="000F2AD6">
        <w:t xml:space="preserve">. However, </w:t>
      </w:r>
      <w:r w:rsidR="0081401B">
        <w:t xml:space="preserve">when </w:t>
      </w:r>
      <w:r w:rsidRPr="000F2AD6">
        <w:t xml:space="preserve">dealing with highly </w:t>
      </w:r>
      <w:ins w:id="43" w:author="Pyrcz, Michael" w:date="2024-03-09T14:35:00Z">
        <w:r w:rsidR="00BE6A01">
          <w:t>po</w:t>
        </w:r>
      </w:ins>
      <w:ins w:id="44" w:author="Pyrcz, Michael" w:date="2024-03-09T14:36:00Z">
        <w:r w:rsidR="00BE6A01">
          <w:t>s</w:t>
        </w:r>
      </w:ins>
      <w:ins w:id="45" w:author="Pyrcz, Michael" w:date="2024-03-09T14:35:00Z">
        <w:r w:rsidR="00BE6A01">
          <w:t>t-</w:t>
        </w:r>
        <w:proofErr w:type="spellStart"/>
        <w:r w:rsidR="00BE6A01">
          <w:t>depositionally</w:t>
        </w:r>
        <w:proofErr w:type="spellEnd"/>
        <w:r w:rsidR="00BE6A01">
          <w:t xml:space="preserve"> </w:t>
        </w:r>
        <w:commentRangeStart w:id="46"/>
        <w:r w:rsidR="00BE6A01">
          <w:t>altered</w:t>
        </w:r>
      </w:ins>
      <w:del w:id="47" w:author="Pyrcz, Michael" w:date="2024-03-09T14:35:00Z">
        <w:r w:rsidRPr="000F2AD6" w:rsidDel="00BE6A01">
          <w:delText>heterogeneous</w:delText>
        </w:r>
      </w:del>
      <w:commentRangeEnd w:id="46"/>
      <w:r w:rsidR="00BE6A01">
        <w:rPr>
          <w:rStyle w:val="CommentReference"/>
        </w:rPr>
        <w:commentReference w:id="46"/>
      </w:r>
      <w:r w:rsidRPr="000F2AD6">
        <w:t xml:space="preserve"> reservoirs</w:t>
      </w:r>
      <w:r w:rsidR="0081401B">
        <w:t>, it is common that</w:t>
      </w:r>
      <w:r w:rsidRPr="000F2AD6">
        <w:t xml:space="preserve"> geological facies, petrophysical rock types, and flow units significantly differ</w:t>
      </w:r>
      <w:r w:rsidR="00431478">
        <w:t xml:space="preserve"> </w:t>
      </w:r>
      <w:sdt>
        <w:sdtPr>
          <w:rPr>
            <w:color w:val="000000"/>
          </w:rPr>
          <w:tag w:val="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
          <w:id w:val="1862777832"/>
          <w:placeholder>
            <w:docPart w:val="DefaultPlaceholder_-1854013440"/>
          </w:placeholder>
        </w:sdtPr>
        <w:sdtEndPr/>
        <w:sdtContent>
          <w:r w:rsidR="00431478" w:rsidRPr="00431478">
            <w:rPr>
              <w:color w:val="000000"/>
            </w:rPr>
            <w:t>(Rushing et al., 2008; Xu and Torres-Verdin, 2013)</w:t>
          </w:r>
        </w:sdtContent>
      </w:sdt>
      <w:r w:rsidRPr="000F2AD6">
        <w:t xml:space="preserve">. </w:t>
      </w:r>
      <w:commentRangeStart w:id="48"/>
      <w:del w:id="49" w:author="Pyrcz, Michael" w:date="2024-03-09T14:36:00Z">
        <w:r w:rsidRPr="000F2AD6" w:rsidDel="00BE6A01">
          <w:delText>In</w:delText>
        </w:r>
      </w:del>
      <w:commentRangeEnd w:id="48"/>
      <w:r w:rsidR="00BE6A01">
        <w:rPr>
          <w:rStyle w:val="CommentReference"/>
        </w:rPr>
        <w:commentReference w:id="48"/>
      </w:r>
      <w:del w:id="50" w:author="Pyrcz, Michael" w:date="2024-03-09T14:36:00Z">
        <w:r w:rsidRPr="000F2AD6" w:rsidDel="00BE6A01">
          <w:delText xml:space="preserve"> either case, rock classification has been proved to be a valid and effective strategy in </w:delText>
        </w:r>
        <w:r w:rsidR="0081401B" w:rsidDel="00BE6A01">
          <w:delText xml:space="preserve">characterizing complex subsurface environments. </w:delText>
        </w:r>
      </w:del>
    </w:p>
    <w:p w14:paraId="669B6892" w14:textId="77777777" w:rsidR="0081401B" w:rsidRDefault="0081401B">
      <w:pPr>
        <w:pStyle w:val="AbstractNormalText"/>
      </w:pPr>
    </w:p>
    <w:p w14:paraId="120675B3" w14:textId="19314504" w:rsidR="00FE2B8B" w:rsidRDefault="000F2AD6">
      <w:pPr>
        <w:pStyle w:val="AbstractNormalText"/>
      </w:pPr>
      <w:r w:rsidRPr="000F2AD6">
        <w:t xml:space="preserve">Rock type can be wholly defined as a group of rock bodies that has acceptable petrophysical regression within each group and can be spatially traceable in line with the geological framework </w:t>
      </w:r>
      <w:sdt>
        <w:sdtPr>
          <w:rPr>
            <w:color w:val="000000"/>
          </w:rPr>
          <w:tag w:val="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630531446"/>
          <w:placeholder>
            <w:docPart w:val="DefaultPlaceholder_-1854013440"/>
          </w:placeholder>
        </w:sdtPr>
        <w:sdtEndPr/>
        <w:sdtContent>
          <w:r w:rsidR="00431478" w:rsidRPr="00431478">
            <w:rPr>
              <w:color w:val="000000"/>
            </w:rPr>
            <w:t>(Neo et al., 1998)</w:t>
          </w:r>
        </w:sdtContent>
      </w:sdt>
      <w:r w:rsidRPr="000F2AD6">
        <w:t>.</w:t>
      </w:r>
      <w:r w:rsidR="0081401B">
        <w:t xml:space="preserve"> Rock classification based on routine and special core analysis has been extensively studied in the literature.</w:t>
      </w:r>
      <w:r w:rsidR="00431478">
        <w:t xml:space="preserve"> </w:t>
      </w:r>
      <w:sdt>
        <w:sdtPr>
          <w:rPr>
            <w:color w:val="000000"/>
          </w:rPr>
          <w:tag w:val="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
          <w:id w:val="527454375"/>
          <w:placeholder>
            <w:docPart w:val="DefaultPlaceholder_-1854013440"/>
          </w:placeholder>
        </w:sdtPr>
        <w:sdtEndPr/>
        <w:sdtContent>
          <w:r w:rsidR="00431478" w:rsidRPr="00431478">
            <w:rPr>
              <w:color w:val="000000"/>
            </w:rPr>
            <w:t>Pittman (1992)</w:t>
          </w:r>
        </w:sdtContent>
      </w:sdt>
      <w:r w:rsidR="0081401B">
        <w:t xml:space="preserve"> implements a rock classification method based on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rsidR="0081401B">
        <w:t xml:space="preserve"> metric</w:t>
      </w:r>
      <w:r w:rsidR="00C70151">
        <w:t xml:space="preserve"> of pore throat radius distribution.</w:t>
      </w:r>
      <w:r w:rsidR="00431478">
        <w:t xml:space="preserve"> </w:t>
      </w:r>
      <w:sdt>
        <w:sdtPr>
          <w:rPr>
            <w:color w:val="000000"/>
          </w:rPr>
          <w:tag w:val="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
          <w:id w:val="-1116215356"/>
          <w:placeholder>
            <w:docPart w:val="DefaultPlaceholder_-1854013440"/>
          </w:placeholder>
        </w:sdtPr>
        <w:sdtEndPr/>
        <w:sdtContent>
          <w:proofErr w:type="spellStart"/>
          <w:r w:rsidR="00431478" w:rsidRPr="00431478">
            <w:rPr>
              <w:color w:val="000000"/>
            </w:rPr>
            <w:t>Amaefule</w:t>
          </w:r>
          <w:proofErr w:type="spellEnd"/>
          <w:r w:rsidR="00431478" w:rsidRPr="00431478">
            <w:rPr>
              <w:color w:val="000000"/>
            </w:rPr>
            <w:t xml:space="preserve"> et al. (1993)</w:t>
          </w:r>
        </w:sdtContent>
      </w:sdt>
      <w:r w:rsidR="00431478">
        <w:t xml:space="preserve"> </w:t>
      </w:r>
      <w:r w:rsidR="00C70151">
        <w:t xml:space="preserve">implement the concept of hydraulic flow units based on the Hagen-Poiseuille equation and derive a flow zone </w:t>
      </w:r>
      <w:r w:rsidR="00F0660B">
        <w:t>indicator</w:t>
      </w:r>
      <w:r w:rsidR="00C70151">
        <w:t xml:space="preserve"> to characterize heterogeneous reservoirs. For rock classification at a reservoir or basin scale, </w:t>
      </w:r>
      <w:sdt>
        <w:sdtPr>
          <w:rPr>
            <w:color w:val="000000"/>
          </w:rPr>
          <w:tag w:val="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
          <w:id w:val="-899824908"/>
          <w:placeholder>
            <w:docPart w:val="DefaultPlaceholder_-1854013440"/>
          </w:placeholder>
        </w:sdtPr>
        <w:sdtEndPr/>
        <w:sdtContent>
          <w:r w:rsidR="00431478" w:rsidRPr="00431478">
            <w:rPr>
              <w:color w:val="000000"/>
            </w:rPr>
            <w:t>Gunter et al. (1997)</w:t>
          </w:r>
        </w:sdtContent>
      </w:sdt>
      <w:r w:rsidR="00431478">
        <w:t xml:space="preserve"> </w:t>
      </w:r>
      <w:r w:rsidR="00C70151">
        <w:t>implement the Stratigraphic Modified Lorenz</w:t>
      </w:r>
      <w:r w:rsidR="00DF5A51">
        <w:t xml:space="preserve"> (SML)</w:t>
      </w:r>
      <w:r w:rsidR="00C70151">
        <w:t xml:space="preserve"> coefficient for characterizing reservoir flow units. Other methods based on mercury injection capillary pressure (MICP) data, </w:t>
      </w:r>
      <w:commentRangeStart w:id="51"/>
      <w:r w:rsidR="00C70151">
        <w:t xml:space="preserve">pore throat size distribution, and thin sections have also been studied </w:t>
      </w:r>
      <w:sdt>
        <w:sdtPr>
          <w:rPr>
            <w:color w:val="000000"/>
          </w:rPr>
          <w:tag w:val="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
          <w:id w:val="-2071568099"/>
          <w:placeholder>
            <w:docPart w:val="DefaultPlaceholder_-1854013440"/>
          </w:placeholder>
        </w:sdtPr>
        <w:sdtEndPr/>
        <w:sdtContent>
          <w:r w:rsidR="00431478" w:rsidRPr="00431478">
            <w:rPr>
              <w:color w:val="000000"/>
            </w:rPr>
            <w:t xml:space="preserve">(Al-Aruri et al., 1998; Neo et al., 1998; </w:t>
          </w:r>
          <w:proofErr w:type="spellStart"/>
          <w:r w:rsidR="00431478" w:rsidRPr="00431478">
            <w:rPr>
              <w:color w:val="000000"/>
            </w:rPr>
            <w:t>Clerke</w:t>
          </w:r>
          <w:proofErr w:type="spellEnd"/>
          <w:r w:rsidR="00431478" w:rsidRPr="00431478">
            <w:rPr>
              <w:color w:val="000000"/>
            </w:rPr>
            <w:t xml:space="preserve"> et al., 2008)</w:t>
          </w:r>
        </w:sdtContent>
      </w:sdt>
      <w:r w:rsidR="00C70151">
        <w:t xml:space="preserve">. </w:t>
      </w:r>
      <w:commentRangeEnd w:id="51"/>
      <w:r w:rsidR="0012153D">
        <w:rPr>
          <w:rStyle w:val="CommentReference"/>
        </w:rPr>
        <w:commentReference w:id="51"/>
      </w:r>
    </w:p>
    <w:p w14:paraId="01F7BFB6" w14:textId="77777777" w:rsidR="00C70151" w:rsidRDefault="00C70151">
      <w:pPr>
        <w:pStyle w:val="AbstractNormalText"/>
      </w:pPr>
    </w:p>
    <w:p w14:paraId="5D0A1AAD" w14:textId="2B696280" w:rsidR="00C70151" w:rsidRDefault="00C70151">
      <w:pPr>
        <w:pStyle w:val="AbstractNormalText"/>
      </w:pPr>
      <w:r>
        <w:t>However, rock classification based on core measurements need</w:t>
      </w:r>
      <w:ins w:id="52" w:author="Pyrcz, Michael" w:date="2024-03-09T14:39:00Z">
        <w:r w:rsidR="0012153D">
          <w:t>s</w:t>
        </w:r>
      </w:ins>
      <w:r>
        <w:t xml:space="preserve"> to be propagated to the uncored zones along the well, to other wells in the reservoir without core data, or to a basin scale by spatially correlating the interpreted wells. For the case of uncored wells, rock classification can be based on well logs or as a spatial distribution of cored wells. Once a classification of rock types is established along a well or spatially along a reservoir or basin, petrophysicists can infer rock properties </w:t>
      </w:r>
      <w:r w:rsidR="00AC782B">
        <w:t>for a complete characterization of the formation</w:t>
      </w:r>
      <w:r w:rsidR="00431478">
        <w:t xml:space="preserve"> </w:t>
      </w:r>
      <w:sdt>
        <w:sdtPr>
          <w:rPr>
            <w:color w:val="000000"/>
          </w:rPr>
          <w:tag w:val="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
          <w:id w:val="-1950776320"/>
          <w:placeholder>
            <w:docPart w:val="DefaultPlaceholder_-1854013440"/>
          </w:placeholder>
        </w:sdtPr>
        <w:sdtEndPr/>
        <w:sdtContent>
          <w:r w:rsidR="00431478" w:rsidRPr="00431478">
            <w:rPr>
              <w:color w:val="000000"/>
            </w:rPr>
            <w:t>(Bennis and Torres-Verdin, 2019; Raheem et al., 2023)</w:t>
          </w:r>
        </w:sdtContent>
      </w:sdt>
      <w:r w:rsidR="00AC782B">
        <w:t xml:space="preserve">. </w:t>
      </w:r>
    </w:p>
    <w:p w14:paraId="67356B70" w14:textId="77777777" w:rsidR="00AC782B" w:rsidRDefault="00AC782B">
      <w:pPr>
        <w:pStyle w:val="AbstractNormalText"/>
      </w:pPr>
    </w:p>
    <w:p w14:paraId="1CDE0CD3" w14:textId="686DAEB3" w:rsidR="00FE2B8B" w:rsidRDefault="00AC782B">
      <w:pPr>
        <w:pStyle w:val="AbstractNormalText"/>
      </w:pPr>
      <w:r>
        <w:t>We propose a</w:t>
      </w:r>
      <w:r w:rsidR="00FE2110">
        <w:t>n</w:t>
      </w:r>
      <w:r>
        <w:t xml:space="preserve"> automatic rock classification</w:t>
      </w:r>
      <w:r w:rsidR="00FE2110">
        <w:t xml:space="preserve"> (ARC) framework</w:t>
      </w:r>
      <w:r>
        <w:t xml:space="preserve"> based on machine learning and physics-based methods to rapidly scale from core measurements to well log scale and detect potential CO</w:t>
      </w:r>
      <w:r>
        <w:rPr>
          <w:vertAlign w:val="subscript"/>
        </w:rPr>
        <w:t>2</w:t>
      </w:r>
      <w:r>
        <w:t xml:space="preserve"> storage sites in the Gulf of Mexico. The </w:t>
      </w:r>
      <w:r w:rsidR="00FE2110">
        <w:t xml:space="preserve">ARC </w:t>
      </w:r>
      <w:r>
        <w:t xml:space="preserve">framework serves as a quick tool for rock classification and </w:t>
      </w:r>
      <w:r w:rsidR="00FE2110">
        <w:t xml:space="preserve">a </w:t>
      </w:r>
      <w:r>
        <w:t xml:space="preserve">comparison of different methods with minimal user intervention. We </w:t>
      </w:r>
      <w:ins w:id="53" w:author="Pyrcz, Michael" w:date="2024-03-09T14:41:00Z">
        <w:r w:rsidR="0012153D">
          <w:t xml:space="preserve">train and test </w:t>
        </w:r>
      </w:ins>
      <w:del w:id="54" w:author="Pyrcz, Michael" w:date="2024-03-09T14:41:00Z">
        <w:r w:rsidDel="0012153D">
          <w:delText xml:space="preserve">validate </w:delText>
        </w:r>
      </w:del>
      <w:ins w:id="55" w:author="Pyrcz, Michael" w:date="2024-03-09T14:41:00Z">
        <w:r w:rsidR="0012153D">
          <w:t xml:space="preserve"> our proposed method</w:t>
        </w:r>
      </w:ins>
      <w:del w:id="56" w:author="Pyrcz, Michael" w:date="2024-03-09T14:41:00Z">
        <w:r w:rsidDel="0012153D">
          <w:delText>the framework</w:delText>
        </w:r>
      </w:del>
      <w:r>
        <w:t xml:space="preserve"> on a field dataset with </w:t>
      </w:r>
      <w:r w:rsidR="007344E2">
        <w:t xml:space="preserve">approximately 2400 </w:t>
      </w:r>
      <w:r>
        <w:t>cored wells in the Gulf of Mexico.</w:t>
      </w:r>
    </w:p>
    <w:p w14:paraId="1F790C66" w14:textId="77777777" w:rsidR="00FE2B8B" w:rsidRDefault="00FE2B8B">
      <w:pPr>
        <w:pStyle w:val="AbstractNormalText"/>
      </w:pPr>
    </w:p>
    <w:p w14:paraId="01DD6785" w14:textId="4C062C2B" w:rsidR="00FE2B8B" w:rsidRDefault="002E2926">
      <w:pPr>
        <w:pStyle w:val="AbstractSectionHeading"/>
      </w:pPr>
      <w:commentRangeStart w:id="57"/>
      <w:r>
        <w:t>Method</w:t>
      </w:r>
      <w:commentRangeEnd w:id="57"/>
      <w:r w:rsidR="0012153D">
        <w:rPr>
          <w:rStyle w:val="CommentReference"/>
          <w:b w:val="0"/>
        </w:rPr>
        <w:commentReference w:id="57"/>
      </w:r>
    </w:p>
    <w:p w14:paraId="25D91137" w14:textId="77777777" w:rsidR="00FE2B8B" w:rsidRDefault="00FE2B8B">
      <w:pPr>
        <w:pStyle w:val="AbstractNormalText"/>
      </w:pPr>
    </w:p>
    <w:p w14:paraId="0FC1CE2E" w14:textId="7CB2CD67" w:rsidR="00440C22" w:rsidRDefault="00FE2110" w:rsidP="008C40FC">
      <w:r>
        <w:t xml:space="preserve">The ARC framework is designed as a tool to aid petrophysicists and reservoir engineers in the characterization and interpretation of well, field, and basin scale modeling. Using only core measurements of porosity and absolute permeability, the ARC framework clusters the </w:t>
      </w:r>
      <w:r>
        <w:lastRenderedPageBreak/>
        <w:t>core measurements into distinct classes based on the properties of the core data and propagates the rock classes along the depth interval of the well. This allows fo</w:t>
      </w:r>
      <w:r w:rsidR="00A57767">
        <w:t>r rapid</w:t>
      </w:r>
      <w:r w:rsidR="007344E2">
        <w:t xml:space="preserve"> core-to-log scaling and potential</w:t>
      </w:r>
      <w:r w:rsidR="00A57767">
        <w:t xml:space="preserve"> multi</w:t>
      </w:r>
      <w:ins w:id="58" w:author="Pyrcz, Michael" w:date="2024-03-09T14:44:00Z">
        <w:r w:rsidR="0012153D">
          <w:t xml:space="preserve">ple </w:t>
        </w:r>
      </w:ins>
      <w:del w:id="59" w:author="Pyrcz, Michael" w:date="2024-03-09T14:44:00Z">
        <w:r w:rsidR="007344E2" w:rsidDel="0012153D">
          <w:delText>-</w:delText>
        </w:r>
      </w:del>
      <w:r w:rsidR="00A57767">
        <w:t>well formation evaluation and field or basin-scale modeling b</w:t>
      </w:r>
      <w:r w:rsidR="007344E2">
        <w:t>y tracing similar zones along multiple wells.</w:t>
      </w:r>
    </w:p>
    <w:p w14:paraId="29958577" w14:textId="77777777" w:rsidR="00896A25" w:rsidRDefault="00896A25" w:rsidP="008C40FC"/>
    <w:p w14:paraId="7560EFAE" w14:textId="34728CEF" w:rsidR="007344E2" w:rsidRDefault="007344E2" w:rsidP="008C40FC">
      <w:r>
        <w:t>The first step in the ARC framework is to process the core data. We have a total of 2442 wells with core measurements, but select the wells with at least 30 core samples, selected arbitrarily to obtain representative rock classes and correlate between wells. This results in 1379 wells with at least 30 core samples of porosity and absolute permeability.</w:t>
      </w:r>
      <w:r w:rsidR="00C61B56">
        <w:t xml:space="preserve"> Figure 1 shows the spatial distribution of the preprocessed cored wells.</w:t>
      </w:r>
    </w:p>
    <w:p w14:paraId="496BA427" w14:textId="77777777" w:rsidR="00E07F3E" w:rsidRDefault="00E07F3E" w:rsidP="00D17895">
      <w:pPr>
        <w:pStyle w:val="AbstractFrame"/>
        <w:framePr w:h="2636" w:hRule="exact" w:hSpace="0" w:vSpace="0" w:wrap="notBeside" w:hAnchor="page" w:x="1441" w:y="152" w:anchorLock="1"/>
      </w:pPr>
      <w:r w:rsidRPr="00C61B56">
        <w:rPr>
          <w:noProof/>
        </w:rPr>
        <w:drawing>
          <wp:inline distT="0" distB="0" distL="0" distR="0" wp14:anchorId="1EB273DE" wp14:editId="1A537AC8">
            <wp:extent cx="2725868" cy="1191830"/>
            <wp:effectExtent l="0" t="0" r="0" b="8890"/>
            <wp:docPr id="979704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04965"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2725868" cy="1191830"/>
                    </a:xfrm>
                    <a:prstGeom prst="rect">
                      <a:avLst/>
                    </a:prstGeom>
                  </pic:spPr>
                </pic:pic>
              </a:graphicData>
            </a:graphic>
          </wp:inline>
        </w:drawing>
      </w:r>
      <w:bookmarkStart w:id="60" w:name="_978521874"/>
      <w:bookmarkEnd w:id="60"/>
    </w:p>
    <w:p w14:paraId="30C1AD90" w14:textId="77777777" w:rsidR="00E07F3E" w:rsidRDefault="00E07F3E" w:rsidP="00D17895">
      <w:pPr>
        <w:pStyle w:val="Caption"/>
        <w:framePr w:h="2636" w:hRule="exact" w:wrap="notBeside" w:vAnchor="text" w:hAnchor="page" w:x="1441" w:y="152"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1</w:t>
      </w:r>
      <w:r>
        <w:rPr>
          <w:noProof/>
        </w:rPr>
        <w:fldChar w:fldCharType="end"/>
      </w:r>
      <w:r>
        <w:rPr>
          <w:noProof/>
        </w:rPr>
        <w:t>:  Spatial distribution of the 1379 cored wells with at least 30 core samples. Each orange dot is a well, and the black solid line delinates the coastline along the Gulf of Mexico.</w:t>
      </w:r>
    </w:p>
    <w:p w14:paraId="42ADF35A" w14:textId="77777777" w:rsidR="007344E2" w:rsidRDefault="007344E2" w:rsidP="008C40FC"/>
    <w:p w14:paraId="6E2F9C6F" w14:textId="3BCFF7A0" w:rsidR="007344E2" w:rsidRDefault="00F0660B" w:rsidP="008C40FC">
      <w:r>
        <w:t xml:space="preserve">The three physics-based rock classification methods implemented in the ARC framework are Leverett’s equivalent pore throat radius, 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and the Stratigraphic Modified Lorenz Coefficient. The details of each are explained below:</w:t>
      </w:r>
    </w:p>
    <w:p w14:paraId="1DD65C10" w14:textId="77777777" w:rsidR="00F0660B" w:rsidRDefault="00F0660B" w:rsidP="008C40FC"/>
    <w:p w14:paraId="0078BA13" w14:textId="6B7B443C" w:rsidR="00F0660B" w:rsidRDefault="00F0660B" w:rsidP="008C40FC">
      <w:r>
        <w:t xml:space="preserve">Leverett’s equivalent pore throat radius method separates rock classes by marking cutoffs between different sizes of pore throats, </w:t>
      </w:r>
      <m:oMath>
        <m:r>
          <w:rPr>
            <w:rFonts w:ascii="Cambria Math" w:hAnsi="Cambria Math"/>
          </w:rPr>
          <m:t>r</m:t>
        </m:r>
      </m:oMath>
      <w:r>
        <w:t xml:space="preserve">, where </w:t>
      </w:r>
      <m:oMath>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 xml:space="preserve">≅k/ϕ </m:t>
        </m:r>
      </m:oMath>
      <w:r>
        <w:t xml:space="preserve">. This assumes that each rock class possess the same pore throat radius despite variability in porosity or permeability, and the only distinction is an increase or decrease in pores. </w:t>
      </w:r>
      <w:r w:rsidR="0002024A">
        <w:t xml:space="preserve">To implement Leverett’s rock classification within ARC, the user must specify the cutoff values,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rad>
                  <m:radPr>
                    <m:degHide m:val="1"/>
                    <m:ctrlPr>
                      <w:rPr>
                        <w:rFonts w:ascii="Cambria Math" w:hAnsi="Cambria Math"/>
                        <w:i/>
                      </w:rPr>
                    </m:ctrlPr>
                  </m:radPr>
                  <m:deg/>
                  <m:e>
                    <m:f>
                      <m:fPr>
                        <m:type m:val="lin"/>
                        <m:ctrlPr>
                          <w:rPr>
                            <w:rFonts w:ascii="Cambria Math" w:hAnsi="Cambria Math"/>
                            <w:i/>
                          </w:rPr>
                        </m:ctrlPr>
                      </m:fPr>
                      <m:num>
                        <m:r>
                          <w:rPr>
                            <w:rFonts w:ascii="Cambria Math" w:hAnsi="Cambria Math"/>
                          </w:rPr>
                          <m:t>k</m:t>
                        </m:r>
                      </m:num>
                      <m:den>
                        <m:r>
                          <w:rPr>
                            <w:rFonts w:ascii="Cambria Math" w:hAnsi="Cambria Math"/>
                          </w:rPr>
                          <m:t>ϕ</m:t>
                        </m:r>
                      </m:den>
                    </m:f>
                  </m:e>
                </m:rad>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02024A">
        <w:t xml:space="preserve">, where </w:t>
      </w:r>
      <m:oMath>
        <m:sSub>
          <m:sSubPr>
            <m:ctrlPr>
              <w:rPr>
                <w:rFonts w:ascii="Cambria Math" w:hAnsi="Cambria Math"/>
                <w:i/>
              </w:rPr>
            </m:ctrlPr>
          </m:sSubPr>
          <m:e>
            <m:r>
              <w:rPr>
                <w:rFonts w:ascii="Cambria Math" w:hAnsi="Cambria Math"/>
              </w:rPr>
              <m:t>N</m:t>
            </m:r>
          </m:e>
          <m:sub>
            <m:r>
              <w:rPr>
                <w:rFonts w:ascii="Cambria Math" w:hAnsi="Cambria Math"/>
              </w:rPr>
              <m:t>c</m:t>
            </m:r>
          </m:sub>
        </m:sSub>
      </m:oMath>
      <w:r w:rsidR="0002024A">
        <w:t xml:space="preserve"> is the total number of classes. </w:t>
      </w:r>
    </w:p>
    <w:p w14:paraId="21CC8EC9" w14:textId="77777777" w:rsidR="00132377" w:rsidRDefault="00132377" w:rsidP="008C40FC"/>
    <w:p w14:paraId="492A805E" w14:textId="1F7C9A9A" w:rsidR="00132377" w:rsidRDefault="00132377" w:rsidP="008C40FC">
      <w:r>
        <w:t xml:space="preserve">Winland’s </w:t>
      </w:r>
      <m:oMath>
        <m:sSub>
          <m:sSubPr>
            <m:ctrlPr>
              <w:rPr>
                <w:rFonts w:ascii="Cambria Math" w:hAnsi="Cambria Math"/>
                <w:i/>
              </w:rPr>
            </m:ctrlPr>
          </m:sSubPr>
          <m:e>
            <m:r>
              <w:rPr>
                <w:rFonts w:ascii="Cambria Math" w:hAnsi="Cambria Math"/>
              </w:rPr>
              <m:t>R</m:t>
            </m:r>
          </m:e>
          <m:sub>
            <m:r>
              <w:rPr>
                <w:rFonts w:ascii="Cambria Math" w:hAnsi="Cambria Math"/>
              </w:rPr>
              <m:t>35</m:t>
            </m:r>
          </m:sub>
        </m:sSub>
      </m:oMath>
      <w:r>
        <w:t xml:space="preserve"> method separates rock classes by selecting cutoffs between different sizes of pore throats based on a pore throat size distribution function,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35</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r>
          <w:rPr>
            <w:rFonts w:ascii="Cambria Math" w:hAnsi="Cambria Math"/>
          </w:rPr>
          <m:t xml:space="preserve"> </m:t>
        </m:r>
      </m:oMath>
      <w:r>
        <w:t>. Moving beyond Leverett’s method, Winland’s technique assumes that pore throats are heterogeneous in a rock and can be described with a distribution. Furthermore, it assumes that the 35</w:t>
      </w:r>
      <w:r w:rsidRPr="00132377">
        <w:rPr>
          <w:vertAlign w:val="superscript"/>
        </w:rPr>
        <w:t>th</w:t>
      </w:r>
      <w:r>
        <w:t xml:space="preserve"> percentile of the pore throat size distribution serves as the most meaningful metric for rock typing. </w:t>
      </w:r>
      <w:r>
        <w:t xml:space="preserve">However, Winland’s method assumes unimodal and well-behaved distributions. </w:t>
      </w:r>
    </w:p>
    <w:p w14:paraId="62A8FBDA" w14:textId="77777777" w:rsidR="00DF5A51" w:rsidRDefault="00DF5A51" w:rsidP="008C40FC"/>
    <w:p w14:paraId="379ADAF8" w14:textId="6580C382" w:rsidR="00DF5A51" w:rsidRDefault="00132377" w:rsidP="008C40FC">
      <w:r>
        <w:t xml:space="preserve">The Stratigraphic Modified Lorenz </w:t>
      </w:r>
      <w:r w:rsidR="00DF5A51">
        <w:t xml:space="preserve">(SML) </w:t>
      </w:r>
      <w:r>
        <w:t>coefficient quantifies the heterogeneity in a rock based on the cumulative flow (</w:t>
      </w:r>
      <m:oMath>
        <m:acc>
          <m:accPr>
            <m:chr m:val="̃"/>
            <m:ctrlPr>
              <w:rPr>
                <w:rFonts w:ascii="Cambria Math" w:hAnsi="Cambria Math"/>
                <w:i/>
              </w:rPr>
            </m:ctrlPr>
          </m:accPr>
          <m:e>
            <m:r>
              <w:rPr>
                <w:rFonts w:ascii="Cambria Math" w:hAnsi="Cambria Math"/>
              </w:rPr>
              <m:t>k</m:t>
            </m:r>
          </m:e>
        </m:acc>
      </m:oMath>
      <w:r>
        <w:t>) and cumulative storage capacity (</w:t>
      </w:r>
      <m:oMath>
        <m:acc>
          <m:accPr>
            <m:chr m:val="̃"/>
            <m:ctrlPr>
              <w:rPr>
                <w:rFonts w:ascii="Cambria Math" w:hAnsi="Cambria Math"/>
                <w:i/>
              </w:rPr>
            </m:ctrlPr>
          </m:accPr>
          <m:e>
            <m:r>
              <w:rPr>
                <w:rFonts w:ascii="Cambria Math" w:hAnsi="Cambria Math"/>
              </w:rPr>
              <m:t>ϕ</m:t>
            </m:r>
          </m:e>
        </m:acc>
      </m:oMath>
      <w:r>
        <w:t xml:space="preserve">). </w:t>
      </w:r>
      <w:r w:rsidR="00DF5A51">
        <w:t>Cutoff values are selected by</w:t>
      </w:r>
      <w:r>
        <w:t xml:space="preserve"> comparing the change in the magnitude of the slope</w:t>
      </w:r>
      <w:r w:rsidR="00DF5A51">
        <w:t xml:space="preserve"> such that </w:t>
      </w:r>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f>
                  <m:fPr>
                    <m:type m:val="lin"/>
                    <m:ctrlPr>
                      <w:rPr>
                        <w:rFonts w:ascii="Cambria Math" w:hAnsi="Cambria Math"/>
                        <w:i/>
                      </w:rPr>
                    </m:ctrlPr>
                  </m:fPr>
                  <m:num>
                    <m:r>
                      <w:rPr>
                        <w:rFonts w:ascii="Cambria Math" w:hAnsi="Cambria Math"/>
                      </w:rPr>
                      <m:t>d</m:t>
                    </m:r>
                    <m:acc>
                      <m:accPr>
                        <m:chr m:val="̃"/>
                        <m:ctrlPr>
                          <w:rPr>
                            <w:rFonts w:ascii="Cambria Math" w:hAnsi="Cambria Math"/>
                            <w:i/>
                          </w:rPr>
                        </m:ctrlPr>
                      </m:accPr>
                      <m:e>
                        <m:r>
                          <w:rPr>
                            <w:rFonts w:ascii="Cambria Math" w:hAnsi="Cambria Math"/>
                          </w:rPr>
                          <m:t>k</m:t>
                        </m:r>
                      </m:e>
                    </m:acc>
                  </m:num>
                  <m:den>
                    <m:r>
                      <w:rPr>
                        <w:rFonts w:ascii="Cambria Math" w:hAnsi="Cambria Math"/>
                      </w:rPr>
                      <m:t>d</m:t>
                    </m:r>
                    <m:acc>
                      <m:accPr>
                        <m:chr m:val="̃"/>
                        <m:ctrlPr>
                          <w:rPr>
                            <w:rFonts w:ascii="Cambria Math" w:hAnsi="Cambria Math"/>
                            <w:i/>
                          </w:rPr>
                        </m:ctrlPr>
                      </m:accPr>
                      <m:e>
                        <m:r>
                          <w:rPr>
                            <w:rFonts w:ascii="Cambria Math" w:hAnsi="Cambria Math"/>
                          </w:rPr>
                          <m:t>ϕ</m:t>
                        </m:r>
                      </m:e>
                    </m:acc>
                  </m:den>
                </m:f>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c</m:t>
                </m:r>
              </m:sub>
            </m:sSub>
          </m:sup>
        </m:sSubSup>
      </m:oMath>
      <w:r w:rsidR="00DF5A51">
        <w:t xml:space="preserve">. </w:t>
      </w:r>
    </w:p>
    <w:p w14:paraId="13D270E6" w14:textId="77777777" w:rsidR="00DF5A51" w:rsidRDefault="00DF5A51" w:rsidP="008C40FC"/>
    <w:p w14:paraId="39468D95" w14:textId="62B26DB6" w:rsidR="003B7C58" w:rsidRDefault="00DF5A51" w:rsidP="008C40FC">
      <w:r>
        <w:t>When using physics-based methods for rock classification, it is possible to obtain interpretable rock properties from the inferred classes to support any petrophysical interpretation. However, physics-based methods require manual selection of the cutoff values to separate the rock classes. Figure 2 shows a crossplot of the core porosity and absolute permeability values along with the Leverett, Winland, and SML rock classes for a randomly selected well and the defined cutoff values for 3 rock classes.</w:t>
      </w:r>
    </w:p>
    <w:p w14:paraId="064A120F" w14:textId="77777777" w:rsidR="00DF5A51" w:rsidRDefault="00DF5A51" w:rsidP="008C40FC"/>
    <w:p w14:paraId="42124CC3" w14:textId="18A301FA" w:rsidR="00AD2A5D" w:rsidRDefault="00AD2A5D" w:rsidP="001D4E6A">
      <w:pPr>
        <w:pStyle w:val="AbstractFrame"/>
        <w:framePr w:h="8071" w:hRule="exact" w:hSpace="0" w:vSpace="0" w:wrap="notBeside" w:hAnchor="page" w:x="6440" w:y="1" w:anchorLock="1"/>
      </w:pPr>
      <w:r>
        <w:rPr>
          <w:noProof/>
        </w:rPr>
        <w:lastRenderedPageBreak/>
        <w:drawing>
          <wp:inline distT="0" distB="0" distL="0" distR="0" wp14:anchorId="408F92C3" wp14:editId="430B092B">
            <wp:extent cx="2740660" cy="4085273"/>
            <wp:effectExtent l="0" t="0" r="2540" b="0"/>
            <wp:docPr id="239353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353854" name="Picture 1"/>
                    <pic:cNvPicPr>
                      <a:picLocks noChangeAspect="1" noChangeArrowheads="1"/>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bwMode="auto">
                    <a:xfrm>
                      <a:off x="0" y="0"/>
                      <a:ext cx="2740660" cy="4085273"/>
                    </a:xfrm>
                    <a:prstGeom prst="rect">
                      <a:avLst/>
                    </a:prstGeom>
                  </pic:spPr>
                </pic:pic>
              </a:graphicData>
            </a:graphic>
          </wp:inline>
        </w:drawing>
      </w:r>
    </w:p>
    <w:p w14:paraId="4C2DF68F" w14:textId="24D0299F" w:rsidR="00AD2A5D" w:rsidRDefault="00AD2A5D" w:rsidP="001D4E6A">
      <w:pPr>
        <w:pStyle w:val="Caption"/>
        <w:framePr w:h="8071" w:hRule="exact" w:wrap="notBeside" w:vAnchor="text" w:hAnchor="page" w:x="6440" w:y="1"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2</w:t>
      </w:r>
      <w:r>
        <w:rPr>
          <w:noProof/>
        </w:rPr>
        <w:fldChar w:fldCharType="end"/>
      </w:r>
      <w:r>
        <w:rPr>
          <w:noProof/>
        </w:rPr>
        <w:t xml:space="preserve">:  Crossplot of core porosity and permeability </w:t>
      </w:r>
      <w:r w:rsidR="002A2FE9">
        <w:rPr>
          <w:noProof/>
        </w:rPr>
        <w:t xml:space="preserve">for a randomyl selected well. The physics-based rock classification methods are used to estimate 3 rock classes of </w:t>
      </w:r>
      <w:r w:rsidR="001D4E6A">
        <w:rPr>
          <w:noProof/>
        </w:rPr>
        <w:t>low (blue)</w:t>
      </w:r>
      <w:r w:rsidR="002A2FE9">
        <w:rPr>
          <w:noProof/>
        </w:rPr>
        <w:t>, medium</w:t>
      </w:r>
      <w:r w:rsidR="001D4E6A">
        <w:rPr>
          <w:noProof/>
        </w:rPr>
        <w:t xml:space="preserve"> (green)</w:t>
      </w:r>
      <w:r w:rsidR="002A2FE9">
        <w:rPr>
          <w:noProof/>
        </w:rPr>
        <w:t xml:space="preserve">, and </w:t>
      </w:r>
      <w:r w:rsidR="001D4E6A">
        <w:rPr>
          <w:noProof/>
        </w:rPr>
        <w:t>high (red)</w:t>
      </w:r>
      <w:r w:rsidR="002A2FE9">
        <w:rPr>
          <w:noProof/>
        </w:rPr>
        <w:t xml:space="preserve"> reservoir quality. The Leverett method (top) has cutoffs </w:t>
      </w:r>
      <m:oMath>
        <m:rad>
          <m:radPr>
            <m:degHide m:val="1"/>
            <m:ctrlPr>
              <w:rPr>
                <w:rFonts w:ascii="Cambria Math" w:hAnsi="Cambria Math"/>
                <w:i/>
                <w:noProof/>
              </w:rPr>
            </m:ctrlPr>
          </m:radPr>
          <m:deg/>
          <m:e>
            <m:f>
              <m:fPr>
                <m:type m:val="lin"/>
                <m:ctrlPr>
                  <w:rPr>
                    <w:rFonts w:ascii="Cambria Math" w:hAnsi="Cambria Math"/>
                    <w:i/>
                    <w:noProof/>
                  </w:rPr>
                </m:ctrlPr>
              </m:fPr>
              <m:num>
                <m:r>
                  <w:rPr>
                    <w:rFonts w:ascii="Cambria Math" w:hAnsi="Cambria Math"/>
                    <w:noProof/>
                  </w:rPr>
                  <m:t>k</m:t>
                </m:r>
              </m:num>
              <m:den>
                <m:r>
                  <w:rPr>
                    <w:rFonts w:ascii="Cambria Math" w:hAnsi="Cambria Math"/>
                    <w:noProof/>
                  </w:rPr>
                  <m:t>ϕ</m:t>
                </m:r>
              </m:den>
            </m:f>
          </m:e>
        </m:rad>
        <m:r>
          <w:rPr>
            <w:rFonts w:ascii="Cambria Math" w:hAnsi="Cambria Math"/>
            <w:noProof/>
          </w:rPr>
          <m:t>=</m:t>
        </m:r>
        <m:d>
          <m:dPr>
            <m:begChr m:val="["/>
            <m:endChr m:val="]"/>
            <m:ctrlPr>
              <w:rPr>
                <w:rFonts w:ascii="Cambria Math" w:hAnsi="Cambria Math"/>
                <w:i/>
                <w:noProof/>
              </w:rPr>
            </m:ctrlPr>
          </m:dPr>
          <m:e>
            <m:r>
              <w:rPr>
                <w:rFonts w:ascii="Cambria Math" w:hAnsi="Cambria Math"/>
                <w:noProof/>
              </w:rPr>
              <m:t>10,20,40</m:t>
            </m:r>
          </m:e>
        </m:d>
      </m:oMath>
      <w:r w:rsidR="002A2FE9">
        <w:rPr>
          <w:noProof/>
        </w:rPr>
        <w:t>,</w:t>
      </w:r>
      <w:r w:rsidR="001D4E6A">
        <w:rPr>
          <w:noProof/>
        </w:rPr>
        <w:t xml:space="preserve"> the Winland method (middle) has cutoffs </w:t>
      </w:r>
      <m:oMath>
        <m:sSub>
          <m:sSubPr>
            <m:ctrlPr>
              <w:rPr>
                <w:rFonts w:ascii="Cambria Math" w:hAnsi="Cambria Math"/>
                <w:i/>
                <w:noProof/>
              </w:rPr>
            </m:ctrlPr>
          </m:sSubPr>
          <m:e>
            <m:r>
              <w:rPr>
                <w:rFonts w:ascii="Cambria Math" w:hAnsi="Cambria Math"/>
                <w:noProof/>
              </w:rPr>
              <m:t>R</m:t>
            </m:r>
          </m:e>
          <m:sub>
            <m:r>
              <w:rPr>
                <w:rFonts w:ascii="Cambria Math" w:hAnsi="Cambria Math"/>
                <w:noProof/>
              </w:rPr>
              <m:t>35</m:t>
            </m:r>
          </m:sub>
        </m:sSub>
        <m:r>
          <w:rPr>
            <w:rFonts w:ascii="Cambria Math" w:hAnsi="Cambria Math"/>
            <w:noProof/>
          </w:rPr>
          <m:t>=</m:t>
        </m:r>
        <m:d>
          <m:dPr>
            <m:begChr m:val="["/>
            <m:endChr m:val="]"/>
            <m:ctrlPr>
              <w:rPr>
                <w:rFonts w:ascii="Cambria Math" w:hAnsi="Cambria Math"/>
                <w:i/>
                <w:noProof/>
              </w:rPr>
            </m:ctrlPr>
          </m:dPr>
          <m:e>
            <m:r>
              <w:rPr>
                <w:rFonts w:ascii="Cambria Math" w:hAnsi="Cambria Math"/>
                <w:noProof/>
              </w:rPr>
              <m:t>150,300,500</m:t>
            </m:r>
          </m:e>
        </m:d>
      </m:oMath>
      <w:r w:rsidR="001D4E6A">
        <w:rPr>
          <w:noProof/>
        </w:rPr>
        <w:t xml:space="preserve">, and the Lorenz method (bottom) has cutoffs </w:t>
      </w:r>
      <m:oMath>
        <m:f>
          <m:fPr>
            <m:type m:val="lin"/>
            <m:ctrlPr>
              <w:rPr>
                <w:rFonts w:ascii="Cambria Math" w:hAnsi="Cambria Math"/>
                <w:i/>
                <w:noProof/>
              </w:rPr>
            </m:ctrlPr>
          </m:fPr>
          <m:num>
            <m:r>
              <w:rPr>
                <w:rFonts w:ascii="Cambria Math" w:hAnsi="Cambria Math"/>
                <w:noProof/>
              </w:rPr>
              <m:t>d</m:t>
            </m:r>
            <m:acc>
              <m:accPr>
                <m:chr m:val="̃"/>
                <m:ctrlPr>
                  <w:rPr>
                    <w:rFonts w:ascii="Cambria Math" w:hAnsi="Cambria Math"/>
                    <w:i/>
                    <w:noProof/>
                  </w:rPr>
                </m:ctrlPr>
              </m:accPr>
              <m:e>
                <m:r>
                  <w:rPr>
                    <w:rFonts w:ascii="Cambria Math" w:hAnsi="Cambria Math"/>
                    <w:noProof/>
                  </w:rPr>
                  <m:t>k</m:t>
                </m:r>
              </m:e>
            </m:acc>
          </m:num>
          <m:den>
            <m:r>
              <w:rPr>
                <w:rFonts w:ascii="Cambria Math" w:hAnsi="Cambria Math"/>
                <w:noProof/>
              </w:rPr>
              <m:t>d</m:t>
            </m:r>
            <m:acc>
              <m:accPr>
                <m:chr m:val="̃"/>
                <m:ctrlPr>
                  <w:rPr>
                    <w:rFonts w:ascii="Cambria Math" w:hAnsi="Cambria Math"/>
                    <w:i/>
                    <w:noProof/>
                  </w:rPr>
                </m:ctrlPr>
              </m:accPr>
              <m:e>
                <m:r>
                  <w:rPr>
                    <w:rFonts w:ascii="Cambria Math" w:hAnsi="Cambria Math"/>
                    <w:noProof/>
                  </w:rPr>
                  <m:t>ϕ</m:t>
                </m:r>
              </m:e>
            </m:acc>
          </m:den>
        </m:f>
        <m:r>
          <w:rPr>
            <w:rFonts w:ascii="Cambria Math" w:hAnsi="Cambria Math"/>
            <w:noProof/>
          </w:rPr>
          <m:t>=</m:t>
        </m:r>
        <m:d>
          <m:dPr>
            <m:begChr m:val="["/>
            <m:endChr m:val="]"/>
            <m:ctrlPr>
              <w:rPr>
                <w:rFonts w:ascii="Cambria Math" w:hAnsi="Cambria Math"/>
                <w:i/>
                <w:noProof/>
              </w:rPr>
            </m:ctrlPr>
          </m:dPr>
          <m:e>
            <m:r>
              <w:rPr>
                <w:rFonts w:ascii="Cambria Math" w:hAnsi="Cambria Math"/>
                <w:noProof/>
              </w:rPr>
              <m:t>0.5,2.0,5.0</m:t>
            </m:r>
          </m:e>
        </m:d>
      </m:oMath>
      <w:r w:rsidR="001D4E6A">
        <w:rPr>
          <w:noProof/>
        </w:rPr>
        <w:t xml:space="preserve">. </w:t>
      </w:r>
    </w:p>
    <w:p w14:paraId="5311D399" w14:textId="5FC4CB92" w:rsidR="00132377" w:rsidRDefault="00132377" w:rsidP="008C40FC"/>
    <w:p w14:paraId="164C3849" w14:textId="77777777" w:rsidR="00132377" w:rsidRDefault="00132377" w:rsidP="008C40FC"/>
    <w:p w14:paraId="067B5CAC" w14:textId="77777777" w:rsidR="00132377" w:rsidRDefault="00132377" w:rsidP="008C40FC"/>
    <w:p w14:paraId="6F057241" w14:textId="57B06655" w:rsidR="003B7C58" w:rsidRDefault="00896A25" w:rsidP="008C40FC">
      <w:r>
        <w:t>Using the estimated rock classes from core measurements</w:t>
      </w:r>
      <w:r w:rsidR="003B7C58">
        <w:t>, the next step is to propagate the rock classes from the core data to the log scale.</w:t>
      </w:r>
      <w:r w:rsidR="00D83D2E">
        <w:t xml:space="preserve"> </w:t>
      </w:r>
      <w:r w:rsidR="003B7C58">
        <w:t xml:space="preserve">Let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3B7C58">
        <w:t xml:space="preserve"> represent the class value assigned to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 xml:space="preserve">Let </w:t>
      </w:r>
      <m:oMath>
        <m:sSub>
          <m:sSubPr>
            <m:ctrlPr>
              <w:rPr>
                <w:rFonts w:ascii="Cambria Math" w:hAnsi="Cambria Math"/>
                <w:i/>
              </w:rPr>
            </m:ctrlPr>
          </m:sSubPr>
          <m:e>
            <m:r>
              <w:rPr>
                <w:rFonts w:ascii="Cambria Math" w:hAnsi="Cambria Math"/>
              </w:rPr>
              <m:t>d</m:t>
            </m:r>
          </m:e>
          <m:sub>
            <m:r>
              <w:rPr>
                <w:rFonts w:ascii="Cambria Math" w:hAnsi="Cambria Math"/>
              </w:rPr>
              <m:t>i</m:t>
            </m:r>
          </m:sub>
        </m:sSub>
      </m:oMath>
      <w:r w:rsidR="003B7C58">
        <w:t xml:space="preserve"> represent the depth of the </w:t>
      </w:r>
      <m:oMath>
        <m:sSup>
          <m:sSupPr>
            <m:ctrlPr>
              <w:rPr>
                <w:rFonts w:ascii="Cambria Math" w:hAnsi="Cambria Math"/>
                <w:i/>
              </w:rPr>
            </m:ctrlPr>
          </m:sSupPr>
          <m:e>
            <m:r>
              <w:rPr>
                <w:rFonts w:ascii="Cambria Math" w:hAnsi="Cambria Math"/>
              </w:rPr>
              <m:t>i</m:t>
            </m:r>
          </m:e>
          <m:sup>
            <m:r>
              <w:rPr>
                <w:rFonts w:ascii="Cambria Math" w:hAnsi="Cambria Math"/>
              </w:rPr>
              <m:t>th</m:t>
            </m:r>
          </m:sup>
        </m:sSup>
      </m:oMath>
      <w:r w:rsidR="003B7C58">
        <w:t xml:space="preserve"> data point.</w:t>
      </w:r>
      <w:r w:rsidR="00D83D2E">
        <w:t xml:space="preserve"> </w:t>
      </w:r>
      <w:r w:rsidR="003B7C58">
        <w:t>Let</w:t>
      </w:r>
      <w:r w:rsidR="003B7C58" w:rsidRPr="003B7C58">
        <w:rPr>
          <w:b/>
          <w:bCs/>
        </w:rPr>
        <w:t xml:space="preserve"> </w:t>
      </w:r>
      <m:oMath>
        <m:r>
          <m:rPr>
            <m:sty m:val="bi"/>
          </m:rPr>
          <w:rPr>
            <w:rFonts w:ascii="Cambria Math" w:hAnsi="Cambria Math"/>
          </w:rPr>
          <m:t>z</m:t>
        </m:r>
      </m:oMath>
      <w:r w:rsidR="003B7C58">
        <w:t xml:space="preserve"> represent the depth index along the well log.</w:t>
      </w:r>
      <w:r w:rsidR="00D83D2E">
        <w:t xml:space="preserve"> </w:t>
      </w:r>
      <w:r w:rsidR="003B7C58">
        <w:t xml:space="preserve">Let </w:t>
      </w:r>
      <m:oMath>
        <m:r>
          <m:rPr>
            <m:scr m:val="script"/>
          </m:rPr>
          <w:rPr>
            <w:rFonts w:ascii="Cambria Math" w:hAnsi="Cambria Math"/>
          </w:rPr>
          <m:t>C</m:t>
        </m:r>
      </m:oMath>
      <w:r w:rsidR="003B7C58">
        <w:t xml:space="preserve"> represent the estimated rock class value.</w:t>
      </w:r>
      <w:r w:rsidR="00D83D2E">
        <w:t xml:space="preserve"> </w:t>
      </w:r>
      <w:r w:rsidR="003B7C58">
        <w:t xml:space="preserve">Initialize </w:t>
      </w:r>
      <m:oMath>
        <m:r>
          <m:rPr>
            <m:sty m:val="bi"/>
          </m:rPr>
          <w:rPr>
            <w:rFonts w:ascii="Cambria Math" w:hAnsi="Cambria Math"/>
          </w:rPr>
          <m:t>z</m:t>
        </m:r>
        <m:r>
          <w:rPr>
            <w:rFonts w:ascii="Cambria Math" w:hAnsi="Cambria Math"/>
          </w:rPr>
          <m:t>≡</m:t>
        </m:r>
        <m:bar>
          <m:barPr>
            <m:ctrlPr>
              <w:rPr>
                <w:rFonts w:ascii="Cambria Math" w:hAnsi="Cambria Math"/>
                <w:i/>
              </w:rPr>
            </m:ctrlPr>
          </m:barPr>
          <m:e>
            <m:r>
              <w:rPr>
                <w:rFonts w:ascii="Cambria Math" w:hAnsi="Cambria Math"/>
              </w:rPr>
              <m:t>0</m:t>
            </m:r>
          </m:e>
        </m:bar>
      </m:oMath>
      <w:r w:rsidR="00D83D2E">
        <w:t xml:space="preserve">. </w:t>
      </w:r>
      <w:r w:rsidR="003B7C58">
        <w:t xml:space="preserve">Then, for every depth along the well, </w:t>
      </w:r>
      <m:oMath>
        <m:sSub>
          <m:sSubPr>
            <m:ctrlPr>
              <w:rPr>
                <w:rFonts w:ascii="Cambria Math" w:hAnsi="Cambria Math"/>
                <w:i/>
              </w:rPr>
            </m:ctrlPr>
          </m:sSubPr>
          <m:e>
            <m:r>
              <w:rPr>
                <w:rFonts w:ascii="Cambria Math" w:hAnsi="Cambria Math"/>
              </w:rPr>
              <m:t>z</m:t>
            </m:r>
          </m:e>
          <m:sub>
            <m:r>
              <w:rPr>
                <w:rFonts w:ascii="Cambria Math" w:hAnsi="Cambria Math"/>
              </w:rPr>
              <m:t>i</m:t>
            </m:r>
          </m:sub>
        </m:sSub>
      </m:oMath>
      <w:r w:rsidR="00D83D2E">
        <w:t>, we can estimate the corresponding rock class as</w:t>
      </w:r>
      <w:commentRangeStart w:id="61"/>
      <w:r w:rsidR="00D83D2E">
        <w:t xml:space="preserve"> follows</w:t>
      </w:r>
      <w:commentRangeEnd w:id="61"/>
      <w:r w:rsidR="0012153D">
        <w:rPr>
          <w:rStyle w:val="CommentReference"/>
        </w:rPr>
        <w:commentReference w:id="61"/>
      </w:r>
      <w:r w:rsidR="00D83D2E">
        <w:t>:</w:t>
      </w:r>
    </w:p>
    <w:p w14:paraId="7A3B5AE1" w14:textId="75B702FA" w:rsidR="00132377" w:rsidRDefault="009B1C7D" w:rsidP="008C40FC">
      <m:oMathPara>
        <m:oMath>
          <m:eqArr>
            <m:eqArrPr>
              <m:maxDist m:val="1"/>
              <m:ctrlPr>
                <w:rPr>
                  <w:rFonts w:ascii="Cambria Math" w:hAnsi="Cambria Math"/>
                  <w:i/>
                </w:rPr>
              </m:ctrlPr>
            </m:eqArrPr>
            <m:e>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m:t>
              </m:r>
              <m:d>
                <m:dPr>
                  <m:begChr m:val="{"/>
                  <m:endChr m:val=""/>
                  <m:ctrlPr>
                    <w:rPr>
                      <w:rFonts w:ascii="Cambria Math" w:hAnsi="Cambria Math"/>
                      <w:i/>
                    </w:rPr>
                  </m:ctrlPr>
                </m:dPr>
                <m:e>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c</m:t>
                            </m:r>
                          </m:e>
                          <m:sub>
                            <m:r>
                              <w:rPr>
                                <w:rFonts w:ascii="Cambria Math" w:hAnsi="Cambria Math"/>
                              </w:rPr>
                              <m:t>i</m:t>
                            </m:r>
                            <m:r>
                              <w:rPr>
                                <w:rFonts w:ascii="Cambria Math" w:hAnsi="Cambria Math"/>
                              </w:rPr>
                              <m:t>-1</m:t>
                            </m:r>
                          </m:sub>
                        </m:sSub>
                        <m:r>
                          <w:rPr>
                            <w:rFonts w:ascii="Cambria Math" w:hAnsi="Cambria Math"/>
                          </w:rPr>
                          <m:t>,</m:t>
                        </m:r>
                      </m:e>
                      <m:e>
                        <m:r>
                          <w:rPr>
                            <w:rFonts w:ascii="Cambria Math" w:hAnsi="Cambria Math"/>
                          </w:rPr>
                          <m:t>if</m:t>
                        </m:r>
                        <m:r>
                          <w:rPr>
                            <w:rFonts w:ascii="Cambria Math" w:hAnsi="Cambria Math"/>
                          </w:rPr>
                          <m:t xml:space="preserve">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=0</m:t>
                        </m:r>
                      </m:e>
                    </m:mr>
                    <m:mr>
                      <m:e>
                        <m:r>
                          <m:rPr>
                            <m:scr m:val="script"/>
                          </m:rPr>
                          <w:rPr>
                            <w:rFonts w:ascii="Cambria Math" w:hAnsi="Cambria Math"/>
                          </w:rPr>
                          <m:t>C</m:t>
                        </m:r>
                        <m:d>
                          <m:dPr>
                            <m:ctrlPr>
                              <w:rPr>
                                <w:rFonts w:ascii="Cambria Math" w:hAnsi="Cambria Math"/>
                                <w:i/>
                              </w:rPr>
                            </m:ctrlPr>
                          </m:dPr>
                          <m:e>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e>
                                </m:d>
                              </m:e>
                            </m:func>
                          </m:e>
                        </m:d>
                        <m:r>
                          <w:rPr>
                            <w:rFonts w:ascii="Cambria Math" w:hAnsi="Cambria Math"/>
                          </w:rPr>
                          <m:t>,</m:t>
                        </m:r>
                      </m:e>
                      <m:e>
                        <m:r>
                          <w:rPr>
                            <w:rFonts w:ascii="Cambria Math" w:hAnsi="Cambria Math"/>
                          </w:rPr>
                          <m:t>ot</m:t>
                        </m:r>
                        <m:r>
                          <w:rPr>
                            <w:rFonts w:ascii="Cambria Math" w:hAnsi="Cambria Math"/>
                          </w:rPr>
                          <m:t>h</m:t>
                        </m:r>
                        <m:r>
                          <w:rPr>
                            <w:rFonts w:ascii="Cambria Math" w:hAnsi="Cambria Math"/>
                          </w:rPr>
                          <m:t>erwise</m:t>
                        </m:r>
                        <m:r>
                          <w:rPr>
                            <w:rFonts w:ascii="Cambria Math" w:hAnsi="Cambria Math"/>
                          </w:rPr>
                          <m:t>.</m:t>
                        </m:r>
                      </m:e>
                    </m:mr>
                  </m:m>
                </m:e>
              </m:d>
              <m:r>
                <w:rPr>
                  <w:rFonts w:ascii="Cambria Math" w:hAnsi="Cambria Math"/>
                </w:rPr>
                <m:t>#</m:t>
              </m:r>
              <m:d>
                <m:dPr>
                  <m:ctrlPr>
                    <w:rPr>
                      <w:rFonts w:ascii="Cambria Math" w:hAnsi="Cambria Math"/>
                      <w:i/>
                    </w:rPr>
                  </m:ctrlPr>
                </m:dPr>
                <m:e>
                  <m:r>
                    <w:rPr>
                      <w:rFonts w:ascii="Cambria Math" w:hAnsi="Cambria Math"/>
                    </w:rPr>
                    <m:t>1</m:t>
                  </m:r>
                </m:e>
              </m:d>
            </m:e>
          </m:eqArr>
        </m:oMath>
      </m:oMathPara>
    </w:p>
    <w:p w14:paraId="3EFDBA5A" w14:textId="77777777" w:rsidR="00A626BD" w:rsidRDefault="00A626BD" w:rsidP="008C40FC"/>
    <w:p w14:paraId="41B7334D" w14:textId="15497AEE" w:rsidR="00D83D2E" w:rsidRDefault="00D83D2E" w:rsidP="008C40FC">
      <w:r>
        <w:t xml:space="preserve">The well-scale rock classes, </w:t>
      </w:r>
      <m:oMath>
        <m:r>
          <m:rPr>
            <m:sty m:val="bi"/>
          </m:rPr>
          <w:rPr>
            <w:rFonts w:ascii="Cambria Math" w:hAnsi="Cambria Math"/>
          </w:rPr>
          <m:t>c</m:t>
        </m:r>
        <m:r>
          <w:rPr>
            <w:rFonts w:ascii="Cambria Math" w:hAnsi="Cambria Math"/>
          </w:rPr>
          <m:t>=</m:t>
        </m:r>
        <m:sSubSup>
          <m:sSubSupPr>
            <m:ctrlPr>
              <w:rPr>
                <w:rFonts w:ascii="Cambria Math" w:hAnsi="Cambria Math"/>
                <w:i/>
              </w:rPr>
            </m:ctrlPr>
          </m:sSub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e>
          <m:sub>
            <m:r>
              <w:rPr>
                <w:rFonts w:ascii="Cambria Math" w:hAnsi="Cambria Math"/>
              </w:rPr>
              <m:t>i=1</m:t>
            </m:r>
          </m:sub>
          <m:sup>
            <m:sSub>
              <m:sSubPr>
                <m:ctrlPr>
                  <w:rPr>
                    <w:rFonts w:ascii="Cambria Math" w:hAnsi="Cambria Math"/>
                    <w:i/>
                  </w:rPr>
                </m:ctrlPr>
              </m:sSubPr>
              <m:e>
                <m:r>
                  <w:rPr>
                    <w:rFonts w:ascii="Cambria Math" w:hAnsi="Cambria Math"/>
                  </w:rPr>
                  <m:t>N</m:t>
                </m:r>
              </m:e>
              <m:sub>
                <m:r>
                  <w:rPr>
                    <w:rFonts w:ascii="Cambria Math" w:hAnsi="Cambria Math"/>
                  </w:rPr>
                  <m:t>w</m:t>
                </m:r>
              </m:sub>
            </m:sSub>
          </m:sup>
        </m:sSubSup>
      </m:oMath>
      <w:r>
        <w:t>, now have a well log resolution while honoring the inferred rock classes from the core measurements. Figure 3 shows the core porosity and absolute permeability measurements along the depth of the well</w:t>
      </w:r>
      <w:r w:rsidR="000F79C8">
        <w:t xml:space="preserve">, along with the </w:t>
      </w:r>
      <w:r>
        <w:t>scaled rock classes from core to log support for the same randomly selected well using the Leverett, Winland, and Lorenz physics-based methods.</w:t>
      </w:r>
    </w:p>
    <w:p w14:paraId="5815699F" w14:textId="77777777" w:rsidR="00896A25" w:rsidRDefault="00896A25" w:rsidP="00D17895">
      <w:pPr>
        <w:pStyle w:val="AbstractFrame"/>
        <w:framePr w:h="7402" w:hRule="exact" w:hSpace="0" w:vSpace="0" w:wrap="notBeside" w:hAnchor="page" w:x="1455" w:y="87" w:anchorLock="1"/>
      </w:pPr>
      <w:r w:rsidRPr="00C61B56">
        <w:rPr>
          <w:noProof/>
        </w:rPr>
        <w:drawing>
          <wp:inline distT="0" distB="0" distL="0" distR="0" wp14:anchorId="748024CA" wp14:editId="57A3B4CA">
            <wp:extent cx="2742777" cy="3942272"/>
            <wp:effectExtent l="0" t="0" r="635" b="1270"/>
            <wp:docPr id="1186068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068336" name="Picture 1"/>
                    <pic:cNvPicPr/>
                  </pic:nvPicPr>
                  <pic:blipFill>
                    <a:blip r:embed="rId15">
                      <a:extLst>
                        <a:ext uri="{28A0092B-C50C-407E-A947-70E740481C1C}">
                          <a14:useLocalDpi xmlns:a14="http://schemas.microsoft.com/office/drawing/2010/main" val="0"/>
                        </a:ext>
                      </a:extLst>
                    </a:blip>
                    <a:stretch>
                      <a:fillRect/>
                    </a:stretch>
                  </pic:blipFill>
                  <pic:spPr>
                    <a:xfrm>
                      <a:off x="0" y="0"/>
                      <a:ext cx="2758047" cy="3964220"/>
                    </a:xfrm>
                    <a:prstGeom prst="rect">
                      <a:avLst/>
                    </a:prstGeom>
                  </pic:spPr>
                </pic:pic>
              </a:graphicData>
            </a:graphic>
          </wp:inline>
        </w:drawing>
      </w:r>
    </w:p>
    <w:p w14:paraId="380EA8E5" w14:textId="6D1AB3D9" w:rsidR="00896A25" w:rsidRDefault="00896A25" w:rsidP="00D17895">
      <w:pPr>
        <w:pStyle w:val="Caption"/>
        <w:framePr w:h="7402" w:hRule="exact" w:wrap="notBeside" w:vAnchor="text" w:hAnchor="page" w:x="1455" w:y="87"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3</w:t>
      </w:r>
      <w:r>
        <w:rPr>
          <w:noProof/>
        </w:rPr>
        <w:fldChar w:fldCharType="end"/>
      </w:r>
      <w:r>
        <w:rPr>
          <w:noProof/>
        </w:rPr>
        <w:t>:  Estimated rock classes at the well log scale using Leverett (left), Winland (center), and Lorenz (right) physics-based methods for a randomly selected well in the Gulf of Mexico. The core measurements of porosity (black) and absolute permeability (orange) are display as a function of depth along the well.</w:t>
      </w:r>
    </w:p>
    <w:p w14:paraId="229C8D8D" w14:textId="1B8964B2" w:rsidR="00132377" w:rsidRDefault="00896A25" w:rsidP="008C40FC">
      <w:r>
        <w:t>However, physics-based methods require some degree of petrophysical interpretation and user subjectivity in order to select the optimal cutoff points to partition the rock classes. To overcome this</w:t>
      </w:r>
      <w:ins w:id="62" w:author="Pyrcz, Michael" w:date="2024-03-09T14:51:00Z">
        <w:r w:rsidR="009B1C7D">
          <w:t xml:space="preserve"> limitation of physics-based methods</w:t>
        </w:r>
      </w:ins>
      <w:r>
        <w:t>, the ARC framework uses unsupervised machine learning methods to estimate the rock classes from the core data and propagate the estimated classes to the well log scale.</w:t>
      </w:r>
    </w:p>
    <w:p w14:paraId="5789BEB5" w14:textId="77777777" w:rsidR="00896A25" w:rsidRDefault="00896A25" w:rsidP="008C40FC"/>
    <w:p w14:paraId="2EC3527B" w14:textId="61B6A150" w:rsidR="00FE2B8B" w:rsidRDefault="00896A25" w:rsidP="00766ACF">
      <w:r>
        <w:t xml:space="preserve">The </w:t>
      </w:r>
      <w:commentRangeStart w:id="63"/>
      <w:r>
        <w:t>user</w:t>
      </w:r>
      <w:commentRangeEnd w:id="63"/>
      <w:r w:rsidR="009B1C7D">
        <w:rPr>
          <w:rStyle w:val="CommentReference"/>
        </w:rPr>
        <w:commentReference w:id="63"/>
      </w:r>
      <w:r>
        <w:t xml:space="preserve"> can select between four different unsupervised machine learning methods to estimate the rock classes: K-</w:t>
      </w:r>
      <w:ins w:id="64" w:author="Pyrcz, Michael" w:date="2024-03-09T14:52:00Z">
        <w:r w:rsidR="009B1C7D">
          <w:t>m</w:t>
        </w:r>
      </w:ins>
      <w:del w:id="65" w:author="Pyrcz, Michael" w:date="2024-03-09T14:52:00Z">
        <w:r w:rsidDel="009B1C7D">
          <w:delText>M</w:delText>
        </w:r>
      </w:del>
      <w:r>
        <w:t xml:space="preserve">eans, </w:t>
      </w:r>
      <w:ins w:id="66" w:author="Pyrcz, Michael" w:date="2024-03-09T14:52:00Z">
        <w:r w:rsidR="009B1C7D">
          <w:t>b</w:t>
        </w:r>
      </w:ins>
      <w:del w:id="67" w:author="Pyrcz, Michael" w:date="2024-03-09T14:52:00Z">
        <w:r w:rsidDel="009B1C7D">
          <w:delText>B</w:delText>
        </w:r>
      </w:del>
      <w:r>
        <w:t>isecting K-</w:t>
      </w:r>
      <w:ins w:id="68" w:author="Pyrcz, Michael" w:date="2024-03-09T14:52:00Z">
        <w:r w:rsidR="009B1C7D">
          <w:t>m</w:t>
        </w:r>
      </w:ins>
      <w:del w:id="69" w:author="Pyrcz, Michael" w:date="2024-03-09T14:52:00Z">
        <w:r w:rsidDel="009B1C7D">
          <w:delText>M</w:delText>
        </w:r>
      </w:del>
      <w:r>
        <w:t>eans, Gaussian Mixture Models</w:t>
      </w:r>
      <w:r w:rsidR="00D80E22">
        <w:t xml:space="preserve"> (GMM)</w:t>
      </w:r>
      <w:r>
        <w:t>, and BIRCH</w:t>
      </w:r>
      <w:ins w:id="70" w:author="Pyrcz, Michael" w:date="2024-03-09T14:54:00Z">
        <w:r w:rsidR="009B1C7D">
          <w:t xml:space="preserve"> (DEFINE)</w:t>
        </w:r>
      </w:ins>
      <w:r>
        <w:t xml:space="preserve">. </w:t>
      </w:r>
      <w:r w:rsidR="00D80E22">
        <w:t xml:space="preserve"> </w:t>
      </w:r>
      <w:r>
        <w:t xml:space="preserve">K-Means clustering aims to minimize inertia, or within-cluster sum of squares by </w:t>
      </w:r>
      <w:r>
        <w:lastRenderedPageBreak/>
        <w:t xml:space="preserve">separating samples into K groups </w:t>
      </w:r>
      <w:r w:rsidR="00D80E22">
        <w:t xml:space="preserve">of equal variances. Bisecting K-Means is an iterative variant of K-Means that applies a divisive hierarchical clustering strategy </w:t>
      </w:r>
      <w:ins w:id="71" w:author="Pyrcz, Michael" w:date="2024-03-09T14:55:00Z">
        <w:r w:rsidR="009B1C7D">
          <w:t xml:space="preserve">that iterates over </w:t>
        </w:r>
      </w:ins>
      <w:del w:id="72" w:author="Pyrcz, Michael" w:date="2024-03-09T14:55:00Z">
        <w:r w:rsidR="00D80E22" w:rsidDel="009B1C7D">
          <w:delText xml:space="preserve">for </w:delText>
        </w:r>
      </w:del>
      <w:r w:rsidR="00D80E22">
        <w:t>batches of data</w:t>
      </w:r>
      <w:del w:id="73" w:author="Pyrcz, Michael" w:date="2024-03-09T14:54:00Z">
        <w:r w:rsidR="00D80E22" w:rsidDel="009B1C7D">
          <w:delText xml:space="preserve"> at a time</w:delText>
        </w:r>
      </w:del>
      <w:r w:rsidR="00D80E22">
        <w:t xml:space="preserve">. GMM implements the expectation-maximization (EM) algorithm to fit mixtures of Gaussian kernels to the data and estimate the probability of belonging to a class. BIRCH, which stands for balanced iterative reducing and clustering using hierarchies, lossy compresses the data into a hierarchical tree that divides into subclusters. The subclusters are then iteratively collected into K clusters based on their within-cluster similarity and between-cluster dissimilarity. </w:t>
      </w:r>
      <w:r w:rsidR="00484A65">
        <w:t xml:space="preserve">Figure 4 shows the crossplot of core porosity and permeability and the estimated rock </w:t>
      </w:r>
      <w:r w:rsidR="00484A65">
        <w:t>classes using the four machine learning methods, and Figure 5 shows corresponding log scale estimated rock classes.</w:t>
      </w:r>
    </w:p>
    <w:p w14:paraId="520826F5" w14:textId="77777777" w:rsidR="00766ACF" w:rsidRDefault="00766ACF" w:rsidP="00766ACF"/>
    <w:p w14:paraId="20F93400" w14:textId="46FA8E11" w:rsidR="00766ACF" w:rsidRDefault="00D758D6" w:rsidP="00766ACF">
      <w:r>
        <w:t>The user has the option to select a single machine learning method to estimate rock classes or to implement an average class from the four methods. Ultimately, the ARC framework is implemented on all 1379 wells available with core data in the Gulf of Mexico to obtain a basin-scale estimation of rock classes. The entire process of loading, processing, training, predicting, and saving the well-scale rock classes for all wells requires only 47.2 seconds</w:t>
      </w:r>
      <w:r w:rsidR="00D17895">
        <w:t>, or approximately 0.03 seconds per well</w:t>
      </w:r>
      <w:r>
        <w:t>. This proves the usefulness and efficiency of the ARC framework for rapid characterization to identify potential high quality reservoir rocks for CO</w:t>
      </w:r>
      <w:r>
        <w:rPr>
          <w:vertAlign w:val="subscript"/>
        </w:rPr>
        <w:t>2</w:t>
      </w:r>
      <w:r>
        <w:t xml:space="preserve"> storage</w:t>
      </w:r>
      <w:r w:rsidR="009521BA">
        <w:t xml:space="preserve"> in terms of storage and flow capacity and formation thickness.</w:t>
      </w:r>
    </w:p>
    <w:p w14:paraId="7DAC4E9A" w14:textId="77777777" w:rsidR="00D758D6" w:rsidRDefault="00D758D6" w:rsidP="00766ACF"/>
    <w:p w14:paraId="66C87CC1" w14:textId="529475E2" w:rsidR="00D758D6" w:rsidRPr="00D758D6" w:rsidRDefault="00D758D6" w:rsidP="00766ACF">
      <w:r>
        <w:t>Further petrophysical interpretation is recommended, and the ARC framework should only be used as a screening tool for rapid identification of sweet spots along the depth of a well and at a basin scale. The physics-based methods are limited by the fact that the user has to define cutoff values to separate rock classes, and these vary well-to-well. On the other hand, machine learning methods are automatic and computationally efficient but might violate assumptions of petrophysical properties and geologic continuity. Future work includes implementing a hybrid physics-informed machine learning framework to automatically estimate the cutoff values of the physics-based methods using machine learning techniques.</w:t>
      </w:r>
    </w:p>
    <w:p w14:paraId="1C03C0B5" w14:textId="77777777" w:rsidR="00484A65" w:rsidRDefault="00484A65" w:rsidP="009521BA">
      <w:pPr>
        <w:pStyle w:val="AbstractFrame"/>
        <w:framePr w:h="8546" w:hRule="exact" w:hSpace="0" w:vSpace="0" w:wrap="notBeside" w:hAnchor="page" w:x="1441" w:y="35" w:anchorLock="1"/>
      </w:pPr>
      <w:r w:rsidRPr="00C61B56">
        <w:rPr>
          <w:noProof/>
        </w:rPr>
        <w:drawing>
          <wp:inline distT="0" distB="0" distL="0" distR="0" wp14:anchorId="02DAEE5E" wp14:editId="58EB24E7">
            <wp:extent cx="2715090" cy="4822166"/>
            <wp:effectExtent l="0" t="0" r="9525" b="0"/>
            <wp:docPr id="137866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66626"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60521" cy="4902854"/>
                    </a:xfrm>
                    <a:prstGeom prst="rect">
                      <a:avLst/>
                    </a:prstGeom>
                  </pic:spPr>
                </pic:pic>
              </a:graphicData>
            </a:graphic>
          </wp:inline>
        </w:drawing>
      </w:r>
    </w:p>
    <w:p w14:paraId="57049E18" w14:textId="2A81B872" w:rsidR="00484A65" w:rsidRDefault="00484A65" w:rsidP="009521BA">
      <w:pPr>
        <w:pStyle w:val="Caption"/>
        <w:framePr w:h="8546" w:hRule="exact" w:wrap="notBeside" w:vAnchor="text" w:hAnchor="page" w:x="1441" w:y="3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Pr>
          <w:noProof/>
        </w:rPr>
        <w:t>4</w:t>
      </w:r>
      <w:r>
        <w:rPr>
          <w:noProof/>
        </w:rPr>
        <w:fldChar w:fldCharType="end"/>
      </w:r>
      <w:r>
        <w:rPr>
          <w:noProof/>
        </w:rPr>
        <w:t xml:space="preserve">:  </w:t>
      </w:r>
      <w:r w:rsidR="00766ACF">
        <w:rPr>
          <w:noProof/>
        </w:rPr>
        <w:t>Crossplot of core porosity and permeability and estimated rock classes</w:t>
      </w:r>
      <w:r>
        <w:rPr>
          <w:noProof/>
        </w:rPr>
        <w:t xml:space="preserve"> scale using </w:t>
      </w:r>
      <w:r w:rsidR="00766ACF">
        <w:rPr>
          <w:noProof/>
        </w:rPr>
        <w:t xml:space="preserve">(A) </w:t>
      </w:r>
      <w:r>
        <w:rPr>
          <w:noProof/>
        </w:rPr>
        <w:t>K-Mean</w:t>
      </w:r>
      <w:r w:rsidR="00766ACF">
        <w:rPr>
          <w:noProof/>
        </w:rPr>
        <w:t>s</w:t>
      </w:r>
      <w:r>
        <w:rPr>
          <w:noProof/>
        </w:rPr>
        <w:t xml:space="preserve">, </w:t>
      </w:r>
      <w:r w:rsidR="00766ACF">
        <w:rPr>
          <w:noProof/>
        </w:rPr>
        <w:t xml:space="preserve">(B) </w:t>
      </w:r>
      <w:r>
        <w:rPr>
          <w:noProof/>
        </w:rPr>
        <w:t xml:space="preserve">Bisecting K-Means, </w:t>
      </w:r>
      <w:r w:rsidR="00766ACF">
        <w:rPr>
          <w:noProof/>
        </w:rPr>
        <w:t xml:space="preserve">(C) </w:t>
      </w:r>
      <w:r>
        <w:rPr>
          <w:noProof/>
        </w:rPr>
        <w:t xml:space="preserve">GMM, and </w:t>
      </w:r>
      <w:r w:rsidR="00766ACF">
        <w:rPr>
          <w:noProof/>
        </w:rPr>
        <w:t xml:space="preserve">(D) </w:t>
      </w:r>
      <w:r>
        <w:rPr>
          <w:noProof/>
        </w:rPr>
        <w:t>BIRCH unsupervised machine learning methods for a randomly selected well in the Gulf of Mexico.</w:t>
      </w:r>
    </w:p>
    <w:p w14:paraId="0993994C" w14:textId="2035CFD1" w:rsidR="00484A65" w:rsidRDefault="00766ACF" w:rsidP="009521BA">
      <w:pPr>
        <w:pStyle w:val="AbstractFrame"/>
        <w:framePr w:h="8559" w:hRule="exact" w:hSpace="0" w:vSpace="0" w:wrap="notBeside" w:hAnchor="page" w:x="6467" w:y="-5" w:anchorLock="1"/>
      </w:pPr>
      <w:r w:rsidRPr="00766ACF">
        <w:rPr>
          <w:noProof/>
        </w:rPr>
        <w:lastRenderedPageBreak/>
        <w:drawing>
          <wp:inline distT="0" distB="0" distL="0" distR="0" wp14:anchorId="4B724AC2" wp14:editId="79267A8F">
            <wp:extent cx="2724150" cy="4615132"/>
            <wp:effectExtent l="0" t="0" r="0" b="0"/>
            <wp:docPr id="68201007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010079" name="Picture 1" descr="A screenshot of a graph&#10;&#10;Description automatically generated"/>
                    <pic:cNvPicPr/>
                  </pic:nvPicPr>
                  <pic:blipFill>
                    <a:blip r:embed="rId17"/>
                    <a:stretch>
                      <a:fillRect/>
                    </a:stretch>
                  </pic:blipFill>
                  <pic:spPr>
                    <a:xfrm>
                      <a:off x="0" y="0"/>
                      <a:ext cx="2747874" cy="4655324"/>
                    </a:xfrm>
                    <a:prstGeom prst="rect">
                      <a:avLst/>
                    </a:prstGeom>
                  </pic:spPr>
                </pic:pic>
              </a:graphicData>
            </a:graphic>
          </wp:inline>
        </w:drawing>
      </w:r>
    </w:p>
    <w:p w14:paraId="7E6CB84C" w14:textId="34895222" w:rsidR="00484A65" w:rsidRDefault="00484A65" w:rsidP="009521BA">
      <w:pPr>
        <w:pStyle w:val="Caption"/>
        <w:framePr w:h="8559" w:hRule="exact" w:wrap="notBeside" w:vAnchor="text" w:hAnchor="page" w:x="6467" w:y="-5" w:anchorLock="1"/>
        <w:pBdr>
          <w:top w:val="single" w:sz="6" w:space="1" w:color="auto"/>
          <w:left w:val="single" w:sz="6" w:space="1" w:color="auto"/>
          <w:bottom w:val="single" w:sz="6" w:space="1" w:color="auto"/>
          <w:right w:val="single" w:sz="6" w:space="1" w:color="auto"/>
        </w:pBdr>
      </w:pPr>
      <w:r>
        <w:t xml:space="preserve">Figure </w:t>
      </w:r>
      <w:r>
        <w:rPr>
          <w:noProof/>
        </w:rPr>
        <w:fldChar w:fldCharType="begin"/>
      </w:r>
      <w:r>
        <w:rPr>
          <w:noProof/>
        </w:rPr>
        <w:instrText xml:space="preserve"> SEQ Figure \* ARABIC </w:instrText>
      </w:r>
      <w:r>
        <w:rPr>
          <w:noProof/>
        </w:rPr>
        <w:fldChar w:fldCharType="separate"/>
      </w:r>
      <w:r w:rsidR="00766ACF">
        <w:rPr>
          <w:noProof/>
        </w:rPr>
        <w:t>5</w:t>
      </w:r>
      <w:r>
        <w:rPr>
          <w:noProof/>
        </w:rPr>
        <w:fldChar w:fldCharType="end"/>
      </w:r>
      <w:r>
        <w:rPr>
          <w:noProof/>
        </w:rPr>
        <w:t xml:space="preserve">:  Estimated rock classes at the well log scale using K-Means, Bisecting K-Means, GMM, and BIRCH unsupervised machine learning methods for a randomly selected well in the Gulf of Mexico. The core measurements of porosity (black) and absolute permeability (orange) are display as a function of depth along the </w:t>
      </w:r>
      <w:commentRangeStart w:id="74"/>
      <w:r>
        <w:rPr>
          <w:noProof/>
        </w:rPr>
        <w:t>well</w:t>
      </w:r>
      <w:commentRangeEnd w:id="74"/>
      <w:r w:rsidR="009B1C7D">
        <w:rPr>
          <w:rStyle w:val="CommentReference"/>
        </w:rPr>
        <w:commentReference w:id="74"/>
      </w:r>
      <w:r>
        <w:rPr>
          <w:noProof/>
        </w:rPr>
        <w:t>.</w:t>
      </w:r>
    </w:p>
    <w:p w14:paraId="7FC0E4F1" w14:textId="77777777" w:rsidR="00440C22" w:rsidRDefault="00440C22" w:rsidP="00440C22">
      <w:pPr>
        <w:pStyle w:val="AbstractNormalText"/>
      </w:pPr>
    </w:p>
    <w:p w14:paraId="12ECFB76" w14:textId="720867F4" w:rsidR="00FE2B8B" w:rsidRDefault="00440C22">
      <w:pPr>
        <w:pStyle w:val="AbstractSectionHeading"/>
      </w:pPr>
      <w:r>
        <w:t>Conclusions</w:t>
      </w:r>
    </w:p>
    <w:p w14:paraId="2877AB0C" w14:textId="77777777" w:rsidR="00FE2B8B" w:rsidRDefault="00FE2B8B">
      <w:pPr>
        <w:pStyle w:val="AbstractNormalText"/>
      </w:pPr>
    </w:p>
    <w:p w14:paraId="62BCB92C" w14:textId="7B03D5B3" w:rsidR="00D17895" w:rsidDel="009B1C7D" w:rsidRDefault="00D17895" w:rsidP="00D17895">
      <w:pPr>
        <w:pStyle w:val="AbstractSectionHeading"/>
        <w:jc w:val="both"/>
        <w:rPr>
          <w:del w:id="76" w:author="Pyrcz, Michael" w:date="2024-03-09T14:55:00Z"/>
          <w:b w:val="0"/>
          <w:bCs/>
        </w:rPr>
      </w:pPr>
      <w:r>
        <w:rPr>
          <w:b w:val="0"/>
          <w:bCs/>
        </w:rPr>
        <w:t xml:space="preserve">We presented a framework for automatic rock classification (ARC) based on core measurements scaled to the well log support. The framework is used to compare physics-based techniques for rock classification with unsupervised machine learning methods using core data from the Gulf of Mexico. Furthermore, the framework allows for rapid estimation of rock classes along the depth of a well, and at a basin scale by correlating well-to-well rock classes. </w:t>
      </w:r>
      <w:ins w:id="77" w:author="Pyrcz, Michael" w:date="2024-03-09T14:55:00Z">
        <w:r w:rsidR="009B1C7D">
          <w:rPr>
            <w:b w:val="0"/>
            <w:bCs/>
          </w:rPr>
          <w:t xml:space="preserve">Our proposed </w:t>
        </w:r>
      </w:ins>
      <w:del w:id="78" w:author="Pyrcz, Michael" w:date="2024-03-09T14:55:00Z">
        <w:r w:rsidDel="009B1C7D">
          <w:rPr>
            <w:b w:val="0"/>
            <w:bCs/>
          </w:rPr>
          <w:delText>The</w:delText>
        </w:r>
      </w:del>
      <w:ins w:id="79" w:author="Pyrcz, Michael" w:date="2024-03-09T14:55:00Z">
        <w:r w:rsidR="009B1C7D">
          <w:rPr>
            <w:b w:val="0"/>
            <w:bCs/>
          </w:rPr>
          <w:t xml:space="preserve"> </w:t>
        </w:r>
      </w:ins>
      <w:proofErr w:type="spellStart"/>
      <w:ins w:id="80" w:author="Pyrcz, Michael" w:date="2024-03-09T14:56:00Z">
        <w:r w:rsidR="009B1C7D">
          <w:rPr>
            <w:b w:val="0"/>
            <w:bCs/>
          </w:rPr>
          <w:t>method</w:t>
        </w:r>
      </w:ins>
      <w:del w:id="81" w:author="Pyrcz, Michael" w:date="2024-03-09T14:55:00Z">
        <w:r w:rsidDel="009B1C7D">
          <w:rPr>
            <w:b w:val="0"/>
            <w:bCs/>
          </w:rPr>
          <w:delText xml:space="preserve"> </w:delText>
        </w:r>
      </w:del>
    </w:p>
    <w:p w14:paraId="42E93971" w14:textId="77777777" w:rsidR="00D17895" w:rsidDel="009B1C7D" w:rsidRDefault="00D17895" w:rsidP="00D17895">
      <w:pPr>
        <w:pStyle w:val="AbstractSectionHeading"/>
        <w:jc w:val="both"/>
        <w:rPr>
          <w:del w:id="82" w:author="Pyrcz, Michael" w:date="2024-03-09T14:55:00Z"/>
          <w:b w:val="0"/>
          <w:bCs/>
        </w:rPr>
      </w:pPr>
    </w:p>
    <w:p w14:paraId="0003FA75" w14:textId="77777777" w:rsidR="009521BA" w:rsidRDefault="00D17895" w:rsidP="00D17895">
      <w:pPr>
        <w:pStyle w:val="AbstractSectionHeading"/>
        <w:jc w:val="both"/>
        <w:rPr>
          <w:b w:val="0"/>
          <w:bCs/>
        </w:rPr>
      </w:pPr>
      <w:del w:id="83" w:author="Pyrcz, Michael" w:date="2024-03-09T14:55:00Z">
        <w:r w:rsidDel="009B1C7D">
          <w:rPr>
            <w:b w:val="0"/>
            <w:bCs/>
          </w:rPr>
          <w:delText xml:space="preserve">framework </w:delText>
        </w:r>
      </w:del>
      <w:r>
        <w:rPr>
          <w:b w:val="0"/>
          <w:bCs/>
        </w:rPr>
        <w:t>can</w:t>
      </w:r>
      <w:proofErr w:type="spellEnd"/>
      <w:r>
        <w:rPr>
          <w:b w:val="0"/>
          <w:bCs/>
        </w:rPr>
        <w:t xml:space="preserve"> be implemented as a tool for rapid </w:t>
      </w:r>
    </w:p>
    <w:p w14:paraId="6C281644" w14:textId="77777777" w:rsidR="009521BA" w:rsidRDefault="009521BA" w:rsidP="00D17895">
      <w:pPr>
        <w:pStyle w:val="AbstractSectionHeading"/>
        <w:jc w:val="both"/>
        <w:rPr>
          <w:b w:val="0"/>
          <w:bCs/>
        </w:rPr>
      </w:pPr>
    </w:p>
    <w:p w14:paraId="3DECEF1C" w14:textId="33AC182C" w:rsidR="00FE2B8B" w:rsidRPr="00D17895" w:rsidRDefault="00D17895" w:rsidP="00D17895">
      <w:pPr>
        <w:pStyle w:val="AbstractSectionHeading"/>
        <w:jc w:val="both"/>
        <w:rPr>
          <w:b w:val="0"/>
          <w:bCs/>
        </w:rPr>
      </w:pPr>
      <w:r>
        <w:rPr>
          <w:b w:val="0"/>
          <w:bCs/>
        </w:rPr>
        <w:t>characterization of potential CO</w:t>
      </w:r>
      <w:r>
        <w:rPr>
          <w:b w:val="0"/>
          <w:bCs/>
          <w:vertAlign w:val="subscript"/>
        </w:rPr>
        <w:t>2</w:t>
      </w:r>
      <w:r>
        <w:rPr>
          <w:b w:val="0"/>
          <w:bCs/>
        </w:rPr>
        <w:t xml:space="preserve"> storage sites, either vertically or spatially, by detecting sweet spots of high-quality reservoir rocks.</w:t>
      </w:r>
    </w:p>
    <w:p w14:paraId="3FCC1A8C" w14:textId="77777777" w:rsidR="00D17895" w:rsidRDefault="00D17895">
      <w:pPr>
        <w:pStyle w:val="AbstractSectionHeading"/>
      </w:pPr>
    </w:p>
    <w:p w14:paraId="6799F23F" w14:textId="2F962C1B" w:rsidR="00FE2B8B" w:rsidRDefault="002E2926">
      <w:pPr>
        <w:pStyle w:val="AbstractSectionHeading"/>
      </w:pPr>
      <w:r>
        <w:t>Acknowledgements</w:t>
      </w:r>
    </w:p>
    <w:p w14:paraId="17EF516D" w14:textId="77777777" w:rsidR="00FE2B8B" w:rsidRDefault="00FE2B8B">
      <w:pPr>
        <w:pStyle w:val="AbstractNormalText"/>
      </w:pPr>
    </w:p>
    <w:p w14:paraId="2C566738" w14:textId="4CE898EA" w:rsidR="00431478" w:rsidRDefault="002E2926" w:rsidP="00D17895">
      <w:pPr>
        <w:pStyle w:val="AbstractNormalText"/>
      </w:pPr>
      <w:r>
        <w:t>This work is supported by the Digital Reservoir Characterization (DiReCT) consortium at the University of Texas at Austin.</w:t>
      </w:r>
    </w:p>
    <w:p w14:paraId="1D8A1517" w14:textId="77777777" w:rsidR="00D17895" w:rsidRDefault="00D17895" w:rsidP="00D17895">
      <w:pPr>
        <w:pStyle w:val="AbstractNormalText"/>
        <w:rPr>
          <w:b/>
        </w:rPr>
      </w:pPr>
    </w:p>
    <w:p w14:paraId="1EF9F7E2" w14:textId="77777777" w:rsidR="009521BA" w:rsidRDefault="009521BA" w:rsidP="00440C22">
      <w:pPr>
        <w:pStyle w:val="AbstractSectionHeading"/>
      </w:pPr>
    </w:p>
    <w:p w14:paraId="0FA1085B" w14:textId="77777777" w:rsidR="009521BA" w:rsidRDefault="009521BA" w:rsidP="00440C22">
      <w:pPr>
        <w:pStyle w:val="AbstractSectionHeading"/>
      </w:pPr>
    </w:p>
    <w:p w14:paraId="4116E273" w14:textId="76A76A2C" w:rsidR="00440C22" w:rsidRDefault="00440C22" w:rsidP="00440C22">
      <w:pPr>
        <w:pStyle w:val="AbstractSectionHeading"/>
      </w:pPr>
      <w:r>
        <w:t>References</w:t>
      </w:r>
    </w:p>
    <w:p w14:paraId="3CE6F909" w14:textId="77777777" w:rsidR="00D17895" w:rsidRDefault="00D17895" w:rsidP="00440C22">
      <w:pPr>
        <w:pStyle w:val="AbstractSectionHeading"/>
      </w:pPr>
    </w:p>
    <w:p w14:paraId="27A11B5D" w14:textId="77777777" w:rsidR="00D17895" w:rsidRDefault="00D17895" w:rsidP="00440C22">
      <w:pPr>
        <w:pStyle w:val="AbstractSectionHeading"/>
      </w:pPr>
    </w:p>
    <w:p w14:paraId="25FA20EF" w14:textId="77777777" w:rsidR="00440C22" w:rsidRDefault="00440C22" w:rsidP="00440C22">
      <w:pPr>
        <w:pStyle w:val="AbstractNormalText"/>
      </w:pPr>
    </w:p>
    <w:p w14:paraId="3CE97B70" w14:textId="77777777" w:rsidR="00D17895" w:rsidRDefault="00D17895">
      <w:pPr>
        <w:autoSpaceDE w:val="0"/>
        <w:autoSpaceDN w:val="0"/>
        <w:ind w:left="480" w:hanging="480"/>
        <w:divId w:val="591473089"/>
        <w:sectPr w:rsidR="00D17895" w:rsidSect="0091614A">
          <w:type w:val="continuous"/>
          <w:pgSz w:w="12240" w:h="15840" w:code="1"/>
          <w:pgMar w:top="2160" w:right="1440" w:bottom="2160" w:left="1440" w:header="1440" w:footer="720" w:gutter="0"/>
          <w:cols w:num="2" w:space="720"/>
          <w:titlePg/>
          <w:docGrid w:linePitch="360"/>
        </w:sectPr>
      </w:pPr>
    </w:p>
    <w:sdt>
      <w:sdtPr>
        <w:tag w:val="MENDELEY_BIBLIOGRAPHY"/>
        <w:id w:val="-781952211"/>
        <w:placeholder>
          <w:docPart w:val="DefaultPlaceholder_-1854013440"/>
        </w:placeholder>
      </w:sdtPr>
      <w:sdtEndPr/>
      <w:sdtContent>
        <w:p w14:paraId="176315CE" w14:textId="77777777" w:rsidR="00431478" w:rsidRDefault="00431478">
          <w:pPr>
            <w:autoSpaceDE w:val="0"/>
            <w:autoSpaceDN w:val="0"/>
            <w:ind w:hanging="480"/>
            <w:divId w:val="591473089"/>
            <w:rPr>
              <w:sz w:val="24"/>
              <w:szCs w:val="24"/>
            </w:rPr>
          </w:pPr>
          <w:r>
            <w:t xml:space="preserve">Acosta, L., E. Marin, E. </w:t>
          </w:r>
          <w:proofErr w:type="spellStart"/>
          <w:r>
            <w:t>Labastidas</w:t>
          </w:r>
          <w:proofErr w:type="spellEnd"/>
          <w:r>
            <w:t xml:space="preserve">, J. Bello, J. Jimenez, P. Cordoba, J. C. Pascual, G. </w:t>
          </w:r>
          <w:proofErr w:type="spellStart"/>
          <w:r>
            <w:t>Auxiette</w:t>
          </w:r>
          <w:proofErr w:type="spellEnd"/>
          <w:r>
            <w:t xml:space="preserve">, Y. Gou, and B. Thorsen, 2005, Reservoir Study V9 of El </w:t>
          </w:r>
          <w:proofErr w:type="spellStart"/>
          <w:r>
            <w:t>Furrial</w:t>
          </w:r>
          <w:proofErr w:type="spellEnd"/>
          <w:r>
            <w:t xml:space="preserve"> Field, Venezuela, </w:t>
          </w:r>
          <w:r>
            <w:rPr>
              <w:i/>
              <w:iCs/>
            </w:rPr>
            <w:t>in</w:t>
          </w:r>
          <w:r>
            <w:t xml:space="preserve"> SPE Latin America and Caribbean Petroleum Engineering Conference: p. SPE–95047.</w:t>
          </w:r>
        </w:p>
        <w:p w14:paraId="4F484884" w14:textId="77777777" w:rsidR="00431478" w:rsidRDefault="00431478">
          <w:pPr>
            <w:autoSpaceDE w:val="0"/>
            <w:autoSpaceDN w:val="0"/>
            <w:ind w:hanging="480"/>
            <w:divId w:val="900143238"/>
          </w:pPr>
          <w:r>
            <w:t xml:space="preserve">Al-Aruri, A., F. B. Ali, H. A. Ahmad, and S. A. Samad, 1998, Rock Type and Permeability Prediction from Mercury Injection Data: Application to a Heterogeneous Carbonate Oil Reservoir, Offshore Abu Dhabi (United Arab Emirates), </w:t>
          </w:r>
          <w:r>
            <w:rPr>
              <w:i/>
              <w:iCs/>
            </w:rPr>
            <w:t>in</w:t>
          </w:r>
          <w:r>
            <w:t xml:space="preserve"> Abu Dhabi International Petroleum Exhibition and Conference: p. SPE–49556.</w:t>
          </w:r>
        </w:p>
        <w:p w14:paraId="2312D123" w14:textId="77777777" w:rsidR="00431478" w:rsidRDefault="00431478">
          <w:pPr>
            <w:autoSpaceDE w:val="0"/>
            <w:autoSpaceDN w:val="0"/>
            <w:ind w:hanging="480"/>
            <w:divId w:val="290016093"/>
          </w:pPr>
          <w:r>
            <w:t xml:space="preserve">Ali-Nandalal, J., and G. Gunter, 2003, </w:t>
          </w:r>
          <w:proofErr w:type="spellStart"/>
          <w:r>
            <w:t>Characterising</w:t>
          </w:r>
          <w:proofErr w:type="spellEnd"/>
          <w:r>
            <w:t xml:space="preserve"> reservoir performance for the mahogany 20 gas sand based on petrophysical and rock typing methods, </w:t>
          </w:r>
          <w:r>
            <w:rPr>
              <w:i/>
              <w:iCs/>
            </w:rPr>
            <w:t>in</w:t>
          </w:r>
          <w:r>
            <w:t xml:space="preserve"> SPE Latin American and Caribbean Petroleum Engineering Conference.</w:t>
          </w:r>
        </w:p>
        <w:p w14:paraId="23EDF5BF" w14:textId="77777777" w:rsidR="00431478" w:rsidRDefault="00431478">
          <w:pPr>
            <w:autoSpaceDE w:val="0"/>
            <w:autoSpaceDN w:val="0"/>
            <w:ind w:hanging="480"/>
            <w:divId w:val="346098675"/>
          </w:pPr>
          <w:proofErr w:type="spellStart"/>
          <w:r>
            <w:t>Amaefule</w:t>
          </w:r>
          <w:proofErr w:type="spellEnd"/>
          <w:r>
            <w:t xml:space="preserve">, J. O., M. </w:t>
          </w:r>
          <w:proofErr w:type="spellStart"/>
          <w:r>
            <w:t>Altunbay</w:t>
          </w:r>
          <w:proofErr w:type="spellEnd"/>
          <w:r>
            <w:t xml:space="preserve">, D. Tiab, D. G. Kersey, and D. K. Keelan, 1993, Enhanced reservoir description: using core and log data to identify hydraulic (flow) units and predict permeability in uncored intervals/wells, </w:t>
          </w:r>
          <w:r>
            <w:rPr>
              <w:i/>
              <w:iCs/>
            </w:rPr>
            <w:t>in</w:t>
          </w:r>
          <w:r>
            <w:t xml:space="preserve"> SPE Annual Technical Conference and Exhibition.</w:t>
          </w:r>
        </w:p>
        <w:p w14:paraId="7AF9658B" w14:textId="77777777" w:rsidR="00431478" w:rsidRDefault="00431478">
          <w:pPr>
            <w:autoSpaceDE w:val="0"/>
            <w:autoSpaceDN w:val="0"/>
            <w:ind w:hanging="480"/>
            <w:divId w:val="671614304"/>
          </w:pPr>
          <w:r>
            <w:t xml:space="preserve">Bachu, S., D. </w:t>
          </w:r>
          <w:proofErr w:type="spellStart"/>
          <w:r>
            <w:t>Bonijoly</w:t>
          </w:r>
          <w:proofErr w:type="spellEnd"/>
          <w:r>
            <w:t>, J. Bradshaw, R. Burruss, S. Holloway, N. P. Christensen, and O. M. Mathiassen, 2007, CO2 storage capacity estimation: Methodology and gaps: International Journal of Greenhouse Gas Control, v. 1, no. 4, p. 430–443, doi:10.1016/S1750-5836(07)00086-2.</w:t>
          </w:r>
        </w:p>
        <w:p w14:paraId="4CB97870" w14:textId="77777777" w:rsidR="00431478" w:rsidRDefault="00431478">
          <w:pPr>
            <w:autoSpaceDE w:val="0"/>
            <w:autoSpaceDN w:val="0"/>
            <w:ind w:hanging="480"/>
            <w:divId w:val="1732387483"/>
          </w:pPr>
          <w:r>
            <w:lastRenderedPageBreak/>
            <w:t xml:space="preserve">Bennis, M., and C. Torres-Verdin, 2019, Estimation of dynamic petrophysical properties from multiple well logs using machine learning and unsupervised rock classification, </w:t>
          </w:r>
          <w:r>
            <w:rPr>
              <w:i/>
              <w:iCs/>
            </w:rPr>
            <w:t>in</w:t>
          </w:r>
          <w:r>
            <w:t xml:space="preserve"> SPWLA Annual Logging Symposium: p. D053S015R004.</w:t>
          </w:r>
        </w:p>
        <w:p w14:paraId="024E2CBE" w14:textId="77777777" w:rsidR="00431478" w:rsidRDefault="00431478">
          <w:pPr>
            <w:autoSpaceDE w:val="0"/>
            <w:autoSpaceDN w:val="0"/>
            <w:ind w:hanging="480"/>
            <w:divId w:val="1263419952"/>
          </w:pPr>
          <w:proofErr w:type="spellStart"/>
          <w:r>
            <w:t>Clerke</w:t>
          </w:r>
          <w:proofErr w:type="spellEnd"/>
          <w:r>
            <w:t xml:space="preserve">, E. A., H. W. Mueller III, E. C. Phillips, R. Y. </w:t>
          </w:r>
          <w:proofErr w:type="spellStart"/>
          <w:r>
            <w:t>Eyvazzadeh</w:t>
          </w:r>
          <w:proofErr w:type="spellEnd"/>
          <w:r>
            <w:t xml:space="preserve">, D. H. Jones, R. Ramamoorthy, and A. Srivastava, 2008, Application of </w:t>
          </w:r>
          <w:proofErr w:type="spellStart"/>
          <w:r>
            <w:t>Thomeer</w:t>
          </w:r>
          <w:proofErr w:type="spellEnd"/>
          <w:r>
            <w:t xml:space="preserve"> Hyperbolas to decode the pore systems, facies and reservoir properties of the Upper Jurassic Arab D Limestone, Ghawar field, Saudi Arabia: A “Rosetta Stone” approach: </w:t>
          </w:r>
          <w:proofErr w:type="spellStart"/>
          <w:r>
            <w:t>GeoArabia</w:t>
          </w:r>
          <w:proofErr w:type="spellEnd"/>
          <w:r>
            <w:t>, v. 13, no. 4, p. 113–160.</w:t>
          </w:r>
        </w:p>
        <w:p w14:paraId="0C173684" w14:textId="77777777" w:rsidR="00431478" w:rsidRDefault="00431478">
          <w:pPr>
            <w:autoSpaceDE w:val="0"/>
            <w:autoSpaceDN w:val="0"/>
            <w:ind w:hanging="480"/>
            <w:divId w:val="1593321332"/>
          </w:pPr>
          <w:r>
            <w:t xml:space="preserve">Gunter, G. W., J. M. Finneran, D. J. Hartmann, and J. D. Miller, 1997, Early determination of reservoir flow units using an integrated petrophysical method, </w:t>
          </w:r>
          <w:r>
            <w:rPr>
              <w:i/>
              <w:iCs/>
            </w:rPr>
            <w:t>in</w:t>
          </w:r>
          <w:r>
            <w:t xml:space="preserve"> SPE Annual Technical Conference and Exhibition? p. SPE–38679.</w:t>
          </w:r>
        </w:p>
        <w:p w14:paraId="71930FFD" w14:textId="77777777" w:rsidR="00431478" w:rsidRDefault="00431478">
          <w:pPr>
            <w:autoSpaceDE w:val="0"/>
            <w:autoSpaceDN w:val="0"/>
            <w:ind w:hanging="480"/>
            <w:divId w:val="735398071"/>
          </w:pPr>
          <w:r>
            <w:t xml:space="preserve">Neo, S., J. Asada, N. Fujita, S. Mohammed, and H. Arab, 1998, Geological framework modeling and rock type optimization for a giant oil field, </w:t>
          </w:r>
          <w:r>
            <w:rPr>
              <w:i/>
              <w:iCs/>
            </w:rPr>
            <w:t>in</w:t>
          </w:r>
          <w:r>
            <w:t xml:space="preserve"> Abu Dhabi International Petroleum Exhibition and Conference.</w:t>
          </w:r>
        </w:p>
        <w:p w14:paraId="31D949EC" w14:textId="77777777" w:rsidR="00431478" w:rsidRDefault="00431478">
          <w:pPr>
            <w:autoSpaceDE w:val="0"/>
            <w:autoSpaceDN w:val="0"/>
            <w:ind w:hanging="480"/>
            <w:divId w:val="1018888507"/>
          </w:pPr>
          <w:r>
            <w:t>Pittman, E. D., 1992, Relationship of porosity and permeability to various parameters derived from mercury injection-capillary pressure curves for sandstone: AAPG bulletin, v. 76, no. 2, p. 191–198.</w:t>
          </w:r>
        </w:p>
        <w:p w14:paraId="77F5B860" w14:textId="77777777" w:rsidR="00431478" w:rsidRDefault="00431478">
          <w:pPr>
            <w:autoSpaceDE w:val="0"/>
            <w:autoSpaceDN w:val="0"/>
            <w:ind w:hanging="480"/>
            <w:divId w:val="299120288"/>
          </w:pPr>
          <w:r>
            <w:t xml:space="preserve">Raheem, O., W. Pan, C. Torres-Verd\’\in, and M. M. Morales, 2023, Best Practices in Automatic Permeability Estimation: Machine-Learning Methods vs. Conventional Petrophysical Models, </w:t>
          </w:r>
          <w:r>
            <w:rPr>
              <w:i/>
              <w:iCs/>
            </w:rPr>
            <w:t>in</w:t>
          </w:r>
          <w:r>
            <w:t xml:space="preserve"> SPWLA Annual Logging Symposium: p. D041S015R001.</w:t>
          </w:r>
        </w:p>
        <w:p w14:paraId="28AF2C51" w14:textId="77777777" w:rsidR="00431478" w:rsidRDefault="00431478">
          <w:pPr>
            <w:autoSpaceDE w:val="0"/>
            <w:autoSpaceDN w:val="0"/>
            <w:ind w:hanging="480"/>
            <w:divId w:val="1173371455"/>
          </w:pPr>
          <w:r>
            <w:t xml:space="preserve">Rushing, J. A., K. E. Newsham, and T. A. Blasingame, 2008, Rock typing—Keys to understanding productivity in tight gas sands, </w:t>
          </w:r>
          <w:r>
            <w:rPr>
              <w:i/>
              <w:iCs/>
            </w:rPr>
            <w:t>in</w:t>
          </w:r>
          <w:r>
            <w:t xml:space="preserve"> SPE Unconventional Resources Conference/Gas Technology Symposium: p. SPE–114164.</w:t>
          </w:r>
        </w:p>
        <w:p w14:paraId="6343F990" w14:textId="77777777" w:rsidR="00431478" w:rsidRDefault="00431478">
          <w:pPr>
            <w:autoSpaceDE w:val="0"/>
            <w:autoSpaceDN w:val="0"/>
            <w:ind w:hanging="480"/>
            <w:divId w:val="950090875"/>
          </w:pPr>
          <w:r>
            <w:t xml:space="preserve">Xu, C., and C. Torres-Verdin, 2013, Core-based petrophysical rock classification by quantifying pore-system orthogonality with a bimodal Gaussian density function, </w:t>
          </w:r>
          <w:r>
            <w:rPr>
              <w:i/>
              <w:iCs/>
            </w:rPr>
            <w:t>in</w:t>
          </w:r>
          <w:r>
            <w:t xml:space="preserve"> Paper SCA2013-079 presented at International Symposium of Society of Core Analysts. Napa Valley, California, September: p. 16–19.</w:t>
          </w:r>
        </w:p>
        <w:p w14:paraId="6431428B" w14:textId="77777777" w:rsidR="00D17895" w:rsidRDefault="009B1C7D">
          <w:pPr>
            <w:pStyle w:val="AbstractNormalText"/>
            <w:sectPr w:rsidR="00D17895" w:rsidSect="0091614A">
              <w:type w:val="continuous"/>
              <w:pgSz w:w="12240" w:h="15840" w:code="1"/>
              <w:pgMar w:top="2160" w:right="1440" w:bottom="2160" w:left="1440" w:header="1440" w:footer="720" w:gutter="0"/>
              <w:cols w:space="720"/>
              <w:titlePg/>
              <w:docGrid w:linePitch="360"/>
            </w:sectPr>
          </w:pPr>
        </w:p>
      </w:sdtContent>
    </w:sdt>
    <w:p w14:paraId="746D0661" w14:textId="77777777" w:rsidR="002E2926" w:rsidRDefault="002E2926" w:rsidP="00D17895">
      <w:pPr>
        <w:pStyle w:val="AbstractNormalText"/>
      </w:pPr>
    </w:p>
    <w:sectPr w:rsidR="002E2926" w:rsidSect="0091614A">
      <w:type w:val="continuous"/>
      <w:pgSz w:w="12240" w:h="15840" w:code="1"/>
      <w:pgMar w:top="2160" w:right="1440" w:bottom="2160" w:left="1440" w:header="1440" w:footer="720" w:gutter="0"/>
      <w:cols w:num="2"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 w:author="Pyrcz, Michael" w:date="2024-03-09T14:30:00Z" w:initials="PM">
    <w:p w14:paraId="39362360" w14:textId="5DA12C81" w:rsidR="00BE6A01" w:rsidRDefault="00BE6A01">
      <w:pPr>
        <w:pStyle w:val="CommentText"/>
      </w:pPr>
      <w:r>
        <w:rPr>
          <w:rStyle w:val="CommentReference"/>
        </w:rPr>
        <w:annotationRef/>
      </w:r>
      <w:r>
        <w:t>If we just compare then what? How do we go from compare to ARC?</w:t>
      </w:r>
    </w:p>
  </w:comment>
  <w:comment w:id="46" w:author="Pyrcz, Michael" w:date="2024-03-09T14:35:00Z" w:initials="PM">
    <w:p w14:paraId="7121DBBB" w14:textId="4E043E2D" w:rsidR="00BE6A01" w:rsidRDefault="00BE6A01">
      <w:pPr>
        <w:pStyle w:val="CommentText"/>
      </w:pPr>
      <w:r>
        <w:rPr>
          <w:rStyle w:val="CommentReference"/>
        </w:rPr>
        <w:annotationRef/>
      </w:r>
      <w:r>
        <w:t>Diagenesis – right? From above. Consistency.</w:t>
      </w:r>
    </w:p>
  </w:comment>
  <w:comment w:id="48" w:author="Pyrcz, Michael" w:date="2024-03-09T14:36:00Z" w:initials="PM">
    <w:p w14:paraId="4F13F7D9" w14:textId="4A882342" w:rsidR="00BE6A01" w:rsidRDefault="00BE6A01">
      <w:pPr>
        <w:pStyle w:val="CommentText"/>
      </w:pPr>
      <w:r>
        <w:rPr>
          <w:rStyle w:val="CommentReference"/>
        </w:rPr>
        <w:annotationRef/>
      </w:r>
      <w:r>
        <w:t>Unsupported statement. Defend or remove.</w:t>
      </w:r>
    </w:p>
  </w:comment>
  <w:comment w:id="51" w:author="Pyrcz, Michael" w:date="2024-03-09T14:38:00Z" w:initials="PM">
    <w:p w14:paraId="3E7CE806" w14:textId="175EF523" w:rsidR="0012153D" w:rsidRDefault="0012153D">
      <w:pPr>
        <w:pStyle w:val="CommentText"/>
      </w:pPr>
      <w:r>
        <w:rPr>
          <w:rStyle w:val="CommentReference"/>
        </w:rPr>
        <w:annotationRef/>
      </w:r>
      <w:r>
        <w:t>Seems like an opportunity to relate all of these to the previous definitions of rock types in the previous paragraph?</w:t>
      </w:r>
    </w:p>
  </w:comment>
  <w:comment w:id="57" w:author="Pyrcz, Michael" w:date="2024-03-09T14:42:00Z" w:initials="PM">
    <w:p w14:paraId="52D3F7C5" w14:textId="1FE21949" w:rsidR="0012153D" w:rsidRDefault="0012153D">
      <w:pPr>
        <w:pStyle w:val="CommentText"/>
      </w:pPr>
      <w:r>
        <w:rPr>
          <w:rStyle w:val="CommentReference"/>
        </w:rPr>
        <w:annotationRef/>
      </w:r>
      <w:r>
        <w:t xml:space="preserve">This is a combined Methodology, Results and Discussion Section. I would pull out the Methodology and just describe it, no talk of data. </w:t>
      </w:r>
      <w:proofErr w:type="gramStart"/>
      <w:r>
        <w:t>Honestly</w:t>
      </w:r>
      <w:proofErr w:type="gramEnd"/>
      <w:r>
        <w:t xml:space="preserve"> I just finished the hypothesis statement and I don’t can’t know the method. </w:t>
      </w:r>
    </w:p>
  </w:comment>
  <w:comment w:id="61" w:author="Pyrcz, Michael" w:date="2024-03-09T14:48:00Z" w:initials="PM">
    <w:p w14:paraId="3FF0B6E6" w14:textId="0452896E" w:rsidR="0012153D" w:rsidRDefault="0012153D">
      <w:pPr>
        <w:pStyle w:val="CommentText"/>
      </w:pPr>
      <w:r>
        <w:rPr>
          <w:rStyle w:val="CommentReference"/>
        </w:rPr>
        <w:annotationRef/>
      </w:r>
      <w:r>
        <w:t xml:space="preserve">This is just </w:t>
      </w:r>
      <w:r w:rsidR="009B1C7D">
        <w:t xml:space="preserve">nearest neighbour-based </w:t>
      </w:r>
      <w:r>
        <w:t>interpolation</w:t>
      </w:r>
      <w:r w:rsidR="009B1C7D">
        <w:t xml:space="preserve">? Let’s state it. As a </w:t>
      </w:r>
      <w:proofErr w:type="spellStart"/>
      <w:r w:rsidR="009B1C7D">
        <w:t>geostatistician</w:t>
      </w:r>
      <w:proofErr w:type="spellEnd"/>
      <w:r w:rsidR="009B1C7D">
        <w:t xml:space="preserve">, I am duty bound to say that this is not scaling. </w:t>
      </w:r>
      <w:r w:rsidR="009B1C7D">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9B1C7D">
        <w:t xml:space="preserve"> Did I miss something? That is fine, let’s just be clear.</w:t>
      </w:r>
    </w:p>
  </w:comment>
  <w:comment w:id="63" w:author="Pyrcz, Michael" w:date="2024-03-09T14:53:00Z" w:initials="PM">
    <w:p w14:paraId="6DDA4C88" w14:textId="26E8F539" w:rsidR="009B1C7D" w:rsidRDefault="009B1C7D">
      <w:pPr>
        <w:pStyle w:val="CommentText"/>
      </w:pPr>
      <w:r>
        <w:rPr>
          <w:rStyle w:val="CommentReference"/>
        </w:rPr>
        <w:annotationRef/>
      </w:r>
      <w:r>
        <w:t>In the middle of the paper we suddenly start saying ‘user’. Instead we could say, “expert choice” and provide a little about how to make that choice.</w:t>
      </w:r>
    </w:p>
  </w:comment>
  <w:comment w:id="74" w:author="Pyrcz, Michael" w:date="2024-03-09T14:56:00Z" w:initials="PM">
    <w:p w14:paraId="5D2A29BD" w14:textId="25086E5B" w:rsidR="009B1C7D" w:rsidRDefault="009B1C7D">
      <w:pPr>
        <w:pStyle w:val="CommentText"/>
      </w:pPr>
      <w:r>
        <w:rPr>
          <w:rStyle w:val="CommentReference"/>
        </w:rPr>
        <w:annotationRef/>
      </w:r>
      <w:r>
        <w:t xml:space="preserve">Define red, green and </w:t>
      </w:r>
      <w:r>
        <w:t>blue?</w:t>
      </w:r>
      <w:bookmarkStart w:id="75" w:name="_GoBack"/>
      <w:bookmarkEnd w:id="7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9362360" w15:done="0"/>
  <w15:commentEx w15:paraId="7121DBBB" w15:done="0"/>
  <w15:commentEx w15:paraId="4F13F7D9" w15:done="0"/>
  <w15:commentEx w15:paraId="3E7CE806" w15:done="0"/>
  <w15:commentEx w15:paraId="52D3F7C5" w15:done="0"/>
  <w15:commentEx w15:paraId="3FF0B6E6" w15:done="0"/>
  <w15:commentEx w15:paraId="6DDA4C88" w15:done="0"/>
  <w15:commentEx w15:paraId="5D2A29B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9362360" w16cid:durableId="2996F10C"/>
  <w16cid:commentId w16cid:paraId="7121DBBB" w16cid:durableId="2996F242"/>
  <w16cid:commentId w16cid:paraId="4F13F7D9" w16cid:durableId="2996F26D"/>
  <w16cid:commentId w16cid:paraId="3E7CE806" w16cid:durableId="2996F2EB"/>
  <w16cid:commentId w16cid:paraId="52D3F7C5" w16cid:durableId="2996F3D7"/>
  <w16cid:commentId w16cid:paraId="3FF0B6E6" w16cid:durableId="2996F52E"/>
  <w16cid:commentId w16cid:paraId="6DDA4C88" w16cid:durableId="2996F65A"/>
  <w16cid:commentId w16cid:paraId="5D2A29BD" w16cid:durableId="2996F71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26DBA3" w14:textId="77777777" w:rsidR="0091614A" w:rsidRDefault="0091614A">
      <w:r>
        <w:separator/>
      </w:r>
    </w:p>
  </w:endnote>
  <w:endnote w:type="continuationSeparator" w:id="0">
    <w:p w14:paraId="6117F474" w14:textId="77777777" w:rsidR="0091614A" w:rsidRDefault="00916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62212C" w14:textId="77777777" w:rsidR="0091614A" w:rsidRDefault="0091614A">
      <w:r>
        <w:separator/>
      </w:r>
    </w:p>
  </w:footnote>
  <w:footnote w:type="continuationSeparator" w:id="0">
    <w:p w14:paraId="1BA56645" w14:textId="77777777" w:rsidR="0091614A" w:rsidRDefault="009161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7E9247" w14:textId="25ACC8C0" w:rsidR="00FE2B8B" w:rsidRDefault="00AD180B">
    <w:pPr>
      <w:pStyle w:val="AbstractHeader"/>
      <w:jc w:val="center"/>
    </w:pPr>
    <w:r>
      <w:t>Automatic rock classification and scaling from core data to well log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num w:numId="1">
    <w:abstractNumId w:val="0"/>
    <w:lvlOverride w:ilvl="0">
      <w:lvl w:ilvl="0">
        <w:start w:val="1"/>
        <w:numFmt w:val="bullet"/>
        <w:lvlText w:val=""/>
        <w:legacy w:legacy="1" w:legacySpace="0" w:legacyIndent="216"/>
        <w:lvlJc w:val="left"/>
        <w:pPr>
          <w:ind w:left="216" w:hanging="216"/>
        </w:pPr>
        <w:rPr>
          <w:rFonts w:ascii="Symbol" w:hAnsi="Symbol" w:hint="default"/>
        </w:rPr>
      </w:lvl>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yrcz, Michael">
    <w15:presenceInfo w15:providerId="AD" w15:userId="S-1-5-21-527237240-963894560-725345543-960706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720"/>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MTMyMzWzNDA2NzI1NzdR0lEKTi0uzszPAykwrAUAVbcO9iwAAAA="/>
  </w:docVars>
  <w:rsids>
    <w:rsidRoot w:val="00DA7DDD"/>
    <w:rsid w:val="0002024A"/>
    <w:rsid w:val="00042878"/>
    <w:rsid w:val="00052B11"/>
    <w:rsid w:val="000A484A"/>
    <w:rsid w:val="000F2AD6"/>
    <w:rsid w:val="000F79C8"/>
    <w:rsid w:val="0012153D"/>
    <w:rsid w:val="00132377"/>
    <w:rsid w:val="00154567"/>
    <w:rsid w:val="0016154E"/>
    <w:rsid w:val="00166A27"/>
    <w:rsid w:val="001D4E6A"/>
    <w:rsid w:val="00202258"/>
    <w:rsid w:val="002812B9"/>
    <w:rsid w:val="002A2FE9"/>
    <w:rsid w:val="002E2926"/>
    <w:rsid w:val="002F5AF9"/>
    <w:rsid w:val="0030156E"/>
    <w:rsid w:val="00305F1F"/>
    <w:rsid w:val="003B7C58"/>
    <w:rsid w:val="003D5CC7"/>
    <w:rsid w:val="003E25C0"/>
    <w:rsid w:val="003F1A9F"/>
    <w:rsid w:val="00412778"/>
    <w:rsid w:val="004250FE"/>
    <w:rsid w:val="00431478"/>
    <w:rsid w:val="00434A6C"/>
    <w:rsid w:val="00440C22"/>
    <w:rsid w:val="00484A65"/>
    <w:rsid w:val="004F3FED"/>
    <w:rsid w:val="0050011B"/>
    <w:rsid w:val="0051541B"/>
    <w:rsid w:val="005621CE"/>
    <w:rsid w:val="005D5DA6"/>
    <w:rsid w:val="005E4BCF"/>
    <w:rsid w:val="006068A4"/>
    <w:rsid w:val="006B48F0"/>
    <w:rsid w:val="007344E2"/>
    <w:rsid w:val="00736380"/>
    <w:rsid w:val="00754104"/>
    <w:rsid w:val="00766ACF"/>
    <w:rsid w:val="007A2400"/>
    <w:rsid w:val="007B461A"/>
    <w:rsid w:val="007D7D2F"/>
    <w:rsid w:val="007E5F7F"/>
    <w:rsid w:val="0081401B"/>
    <w:rsid w:val="00880495"/>
    <w:rsid w:val="00896A25"/>
    <w:rsid w:val="008C40FC"/>
    <w:rsid w:val="0091614A"/>
    <w:rsid w:val="009521BA"/>
    <w:rsid w:val="0095474D"/>
    <w:rsid w:val="009B1C7D"/>
    <w:rsid w:val="009D0F95"/>
    <w:rsid w:val="00A57767"/>
    <w:rsid w:val="00A626BD"/>
    <w:rsid w:val="00A62D4D"/>
    <w:rsid w:val="00A76ADA"/>
    <w:rsid w:val="00A810D4"/>
    <w:rsid w:val="00AC782B"/>
    <w:rsid w:val="00AD180B"/>
    <w:rsid w:val="00AD2A5D"/>
    <w:rsid w:val="00BE6A01"/>
    <w:rsid w:val="00C61B56"/>
    <w:rsid w:val="00C70151"/>
    <w:rsid w:val="00CC3B3D"/>
    <w:rsid w:val="00CC5E5D"/>
    <w:rsid w:val="00D17895"/>
    <w:rsid w:val="00D25776"/>
    <w:rsid w:val="00D30BD8"/>
    <w:rsid w:val="00D679F5"/>
    <w:rsid w:val="00D7416C"/>
    <w:rsid w:val="00D758D6"/>
    <w:rsid w:val="00D80E22"/>
    <w:rsid w:val="00D83D2E"/>
    <w:rsid w:val="00D916DA"/>
    <w:rsid w:val="00DA7DDD"/>
    <w:rsid w:val="00DD6B22"/>
    <w:rsid w:val="00DF5A51"/>
    <w:rsid w:val="00E01A72"/>
    <w:rsid w:val="00E07F3E"/>
    <w:rsid w:val="00E24BE1"/>
    <w:rsid w:val="00E45438"/>
    <w:rsid w:val="00E638EB"/>
    <w:rsid w:val="00E66666"/>
    <w:rsid w:val="00F00F0A"/>
    <w:rsid w:val="00F0660B"/>
    <w:rsid w:val="00F544D8"/>
    <w:rsid w:val="00F92E35"/>
    <w:rsid w:val="00FE2110"/>
    <w:rsid w:val="00FE2B8B"/>
    <w:rsid w:val="00FE5D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AB61620"/>
  <w15:chartTrackingRefBased/>
  <w15:docId w15:val="{3DDCA95E-AF99-4D2E-A098-48C37A73E7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16154E"/>
    <w:pPr>
      <w:tabs>
        <w:tab w:val="left" w:pos="504"/>
      </w:tabs>
      <w:jc w:val="both"/>
    </w:pPr>
    <w:rPr>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16154E"/>
    <w:pPr>
      <w:tabs>
        <w:tab w:val="clear" w:pos="504"/>
        <w:tab w:val="center" w:pos="4320"/>
        <w:tab w:val="right" w:pos="8640"/>
      </w:tabs>
    </w:pPr>
  </w:style>
  <w:style w:type="paragraph" w:customStyle="1" w:styleId="AbstractTitle">
    <w:name w:val="Abstract_Title"/>
    <w:basedOn w:val="AbstractNormalText"/>
    <w:rsid w:val="0016154E"/>
    <w:pPr>
      <w:jc w:val="left"/>
    </w:pPr>
    <w:rPr>
      <w:b/>
      <w:sz w:val="22"/>
    </w:rPr>
  </w:style>
  <w:style w:type="paragraph" w:customStyle="1" w:styleId="AbstractAuthors">
    <w:name w:val="Abstract_Authors"/>
    <w:basedOn w:val="AbstractNormalText"/>
    <w:rsid w:val="0016154E"/>
    <w:pPr>
      <w:jc w:val="left"/>
    </w:pPr>
    <w:rPr>
      <w:i/>
      <w:sz w:val="20"/>
    </w:rPr>
  </w:style>
  <w:style w:type="paragraph" w:customStyle="1" w:styleId="AbstractSectionHeading">
    <w:name w:val="Abstract_Section_Heading"/>
    <w:basedOn w:val="AbstractNormalText"/>
    <w:rsid w:val="0016154E"/>
    <w:pPr>
      <w:jc w:val="left"/>
    </w:pPr>
    <w:rPr>
      <w:b/>
    </w:rPr>
  </w:style>
  <w:style w:type="paragraph" w:customStyle="1" w:styleId="AbstractNormalText">
    <w:name w:val="Abstract_Normal_Text"/>
    <w:basedOn w:val="Normal"/>
    <w:rsid w:val="0016154E"/>
  </w:style>
  <w:style w:type="paragraph" w:styleId="Footer">
    <w:name w:val="footer"/>
    <w:basedOn w:val="Normal"/>
    <w:rsid w:val="0016154E"/>
    <w:pPr>
      <w:tabs>
        <w:tab w:val="clear" w:pos="504"/>
        <w:tab w:val="center" w:pos="4320"/>
        <w:tab w:val="right" w:pos="8640"/>
      </w:tabs>
    </w:pPr>
  </w:style>
  <w:style w:type="character" w:styleId="CommentReference">
    <w:name w:val="annotation reference"/>
    <w:semiHidden/>
    <w:rsid w:val="0016154E"/>
    <w:rPr>
      <w:sz w:val="16"/>
    </w:rPr>
  </w:style>
  <w:style w:type="paragraph" w:styleId="CommentText">
    <w:name w:val="annotation text"/>
    <w:basedOn w:val="Normal"/>
    <w:link w:val="CommentTextChar"/>
    <w:semiHidden/>
    <w:rsid w:val="0016154E"/>
    <w:rPr>
      <w:sz w:val="20"/>
    </w:rPr>
  </w:style>
  <w:style w:type="paragraph" w:styleId="Caption">
    <w:name w:val="caption"/>
    <w:aliases w:val="Abstract_Caption"/>
    <w:basedOn w:val="AbstractNormalText"/>
    <w:qFormat/>
    <w:rsid w:val="0016154E"/>
    <w:pPr>
      <w:spacing w:before="80"/>
    </w:pPr>
    <w:rPr>
      <w:sz w:val="16"/>
    </w:rPr>
  </w:style>
  <w:style w:type="paragraph" w:customStyle="1" w:styleId="AbstractFrame">
    <w:name w:val="Abstract_Frame"/>
    <w:basedOn w:val="Normal"/>
    <w:rsid w:val="0016154E"/>
    <w:pPr>
      <w:framePr w:h="2016" w:hSpace="187" w:vSpace="187" w:wrap="notBeside" w:vAnchor="text" w:hAnchor="text" w:xAlign="center" w:y="188"/>
      <w:pBdr>
        <w:top w:val="single" w:sz="6" w:space="1" w:color="auto"/>
        <w:left w:val="single" w:sz="6" w:space="1" w:color="auto"/>
        <w:bottom w:val="single" w:sz="6" w:space="1" w:color="auto"/>
        <w:right w:val="single" w:sz="6" w:space="1" w:color="auto"/>
      </w:pBdr>
    </w:pPr>
  </w:style>
  <w:style w:type="paragraph" w:customStyle="1" w:styleId="AbstractHeader">
    <w:name w:val="Abstract_Header"/>
    <w:basedOn w:val="AbstractNormalText"/>
    <w:rsid w:val="0016154E"/>
    <w:rPr>
      <w:b/>
      <w:sz w:val="20"/>
    </w:rPr>
  </w:style>
  <w:style w:type="character" w:styleId="PlaceholderText">
    <w:name w:val="Placeholder Text"/>
    <w:basedOn w:val="DefaultParagraphFont"/>
    <w:uiPriority w:val="99"/>
    <w:semiHidden/>
    <w:rsid w:val="0081401B"/>
    <w:rPr>
      <w:color w:val="666666"/>
    </w:rPr>
  </w:style>
  <w:style w:type="paragraph" w:styleId="CommentSubject">
    <w:name w:val="annotation subject"/>
    <w:basedOn w:val="CommentText"/>
    <w:next w:val="CommentText"/>
    <w:link w:val="CommentSubjectChar"/>
    <w:semiHidden/>
    <w:unhideWhenUsed/>
    <w:rsid w:val="00BE6A01"/>
    <w:rPr>
      <w:b/>
      <w:bCs/>
    </w:rPr>
  </w:style>
  <w:style w:type="character" w:customStyle="1" w:styleId="CommentTextChar">
    <w:name w:val="Comment Text Char"/>
    <w:basedOn w:val="DefaultParagraphFont"/>
    <w:link w:val="CommentText"/>
    <w:semiHidden/>
    <w:rsid w:val="00BE6A01"/>
  </w:style>
  <w:style w:type="character" w:customStyle="1" w:styleId="CommentSubjectChar">
    <w:name w:val="Comment Subject Char"/>
    <w:basedOn w:val="CommentTextChar"/>
    <w:link w:val="CommentSubject"/>
    <w:semiHidden/>
    <w:rsid w:val="00BE6A01"/>
    <w:rPr>
      <w:b/>
      <w:bCs/>
    </w:rPr>
  </w:style>
  <w:style w:type="paragraph" w:styleId="BalloonText">
    <w:name w:val="Balloon Text"/>
    <w:basedOn w:val="Normal"/>
    <w:link w:val="BalloonTextChar"/>
    <w:semiHidden/>
    <w:unhideWhenUsed/>
    <w:rsid w:val="00BE6A01"/>
    <w:rPr>
      <w:rFonts w:ascii="Segoe UI" w:hAnsi="Segoe UI" w:cs="Segoe UI"/>
      <w:szCs w:val="18"/>
    </w:rPr>
  </w:style>
  <w:style w:type="character" w:customStyle="1" w:styleId="BalloonTextChar">
    <w:name w:val="Balloon Text Char"/>
    <w:basedOn w:val="DefaultParagraphFont"/>
    <w:link w:val="BalloonText"/>
    <w:semiHidden/>
    <w:rsid w:val="00BE6A0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5173292">
      <w:bodyDiv w:val="1"/>
      <w:marLeft w:val="0"/>
      <w:marRight w:val="0"/>
      <w:marTop w:val="0"/>
      <w:marBottom w:val="0"/>
      <w:divBdr>
        <w:top w:val="none" w:sz="0" w:space="0" w:color="auto"/>
        <w:left w:val="none" w:sz="0" w:space="0" w:color="auto"/>
        <w:bottom w:val="none" w:sz="0" w:space="0" w:color="auto"/>
        <w:right w:val="none" w:sz="0" w:space="0" w:color="auto"/>
      </w:divBdr>
      <w:divsChild>
        <w:div w:id="591473089">
          <w:marLeft w:val="480"/>
          <w:marRight w:val="0"/>
          <w:marTop w:val="0"/>
          <w:marBottom w:val="0"/>
          <w:divBdr>
            <w:top w:val="none" w:sz="0" w:space="0" w:color="auto"/>
            <w:left w:val="none" w:sz="0" w:space="0" w:color="auto"/>
            <w:bottom w:val="none" w:sz="0" w:space="0" w:color="auto"/>
            <w:right w:val="none" w:sz="0" w:space="0" w:color="auto"/>
          </w:divBdr>
        </w:div>
        <w:div w:id="900143238">
          <w:marLeft w:val="480"/>
          <w:marRight w:val="0"/>
          <w:marTop w:val="0"/>
          <w:marBottom w:val="0"/>
          <w:divBdr>
            <w:top w:val="none" w:sz="0" w:space="0" w:color="auto"/>
            <w:left w:val="none" w:sz="0" w:space="0" w:color="auto"/>
            <w:bottom w:val="none" w:sz="0" w:space="0" w:color="auto"/>
            <w:right w:val="none" w:sz="0" w:space="0" w:color="auto"/>
          </w:divBdr>
        </w:div>
        <w:div w:id="290016093">
          <w:marLeft w:val="480"/>
          <w:marRight w:val="0"/>
          <w:marTop w:val="0"/>
          <w:marBottom w:val="0"/>
          <w:divBdr>
            <w:top w:val="none" w:sz="0" w:space="0" w:color="auto"/>
            <w:left w:val="none" w:sz="0" w:space="0" w:color="auto"/>
            <w:bottom w:val="none" w:sz="0" w:space="0" w:color="auto"/>
            <w:right w:val="none" w:sz="0" w:space="0" w:color="auto"/>
          </w:divBdr>
        </w:div>
        <w:div w:id="346098675">
          <w:marLeft w:val="480"/>
          <w:marRight w:val="0"/>
          <w:marTop w:val="0"/>
          <w:marBottom w:val="0"/>
          <w:divBdr>
            <w:top w:val="none" w:sz="0" w:space="0" w:color="auto"/>
            <w:left w:val="none" w:sz="0" w:space="0" w:color="auto"/>
            <w:bottom w:val="none" w:sz="0" w:space="0" w:color="auto"/>
            <w:right w:val="none" w:sz="0" w:space="0" w:color="auto"/>
          </w:divBdr>
        </w:div>
        <w:div w:id="671614304">
          <w:marLeft w:val="480"/>
          <w:marRight w:val="0"/>
          <w:marTop w:val="0"/>
          <w:marBottom w:val="0"/>
          <w:divBdr>
            <w:top w:val="none" w:sz="0" w:space="0" w:color="auto"/>
            <w:left w:val="none" w:sz="0" w:space="0" w:color="auto"/>
            <w:bottom w:val="none" w:sz="0" w:space="0" w:color="auto"/>
            <w:right w:val="none" w:sz="0" w:space="0" w:color="auto"/>
          </w:divBdr>
        </w:div>
        <w:div w:id="1732387483">
          <w:marLeft w:val="480"/>
          <w:marRight w:val="0"/>
          <w:marTop w:val="0"/>
          <w:marBottom w:val="0"/>
          <w:divBdr>
            <w:top w:val="none" w:sz="0" w:space="0" w:color="auto"/>
            <w:left w:val="none" w:sz="0" w:space="0" w:color="auto"/>
            <w:bottom w:val="none" w:sz="0" w:space="0" w:color="auto"/>
            <w:right w:val="none" w:sz="0" w:space="0" w:color="auto"/>
          </w:divBdr>
        </w:div>
        <w:div w:id="1263419952">
          <w:marLeft w:val="480"/>
          <w:marRight w:val="0"/>
          <w:marTop w:val="0"/>
          <w:marBottom w:val="0"/>
          <w:divBdr>
            <w:top w:val="none" w:sz="0" w:space="0" w:color="auto"/>
            <w:left w:val="none" w:sz="0" w:space="0" w:color="auto"/>
            <w:bottom w:val="none" w:sz="0" w:space="0" w:color="auto"/>
            <w:right w:val="none" w:sz="0" w:space="0" w:color="auto"/>
          </w:divBdr>
        </w:div>
        <w:div w:id="1593321332">
          <w:marLeft w:val="480"/>
          <w:marRight w:val="0"/>
          <w:marTop w:val="0"/>
          <w:marBottom w:val="0"/>
          <w:divBdr>
            <w:top w:val="none" w:sz="0" w:space="0" w:color="auto"/>
            <w:left w:val="none" w:sz="0" w:space="0" w:color="auto"/>
            <w:bottom w:val="none" w:sz="0" w:space="0" w:color="auto"/>
            <w:right w:val="none" w:sz="0" w:space="0" w:color="auto"/>
          </w:divBdr>
        </w:div>
        <w:div w:id="735398071">
          <w:marLeft w:val="480"/>
          <w:marRight w:val="0"/>
          <w:marTop w:val="0"/>
          <w:marBottom w:val="0"/>
          <w:divBdr>
            <w:top w:val="none" w:sz="0" w:space="0" w:color="auto"/>
            <w:left w:val="none" w:sz="0" w:space="0" w:color="auto"/>
            <w:bottom w:val="none" w:sz="0" w:space="0" w:color="auto"/>
            <w:right w:val="none" w:sz="0" w:space="0" w:color="auto"/>
          </w:divBdr>
        </w:div>
        <w:div w:id="1018888507">
          <w:marLeft w:val="480"/>
          <w:marRight w:val="0"/>
          <w:marTop w:val="0"/>
          <w:marBottom w:val="0"/>
          <w:divBdr>
            <w:top w:val="none" w:sz="0" w:space="0" w:color="auto"/>
            <w:left w:val="none" w:sz="0" w:space="0" w:color="auto"/>
            <w:bottom w:val="none" w:sz="0" w:space="0" w:color="auto"/>
            <w:right w:val="none" w:sz="0" w:space="0" w:color="auto"/>
          </w:divBdr>
        </w:div>
        <w:div w:id="299120288">
          <w:marLeft w:val="480"/>
          <w:marRight w:val="0"/>
          <w:marTop w:val="0"/>
          <w:marBottom w:val="0"/>
          <w:divBdr>
            <w:top w:val="none" w:sz="0" w:space="0" w:color="auto"/>
            <w:left w:val="none" w:sz="0" w:space="0" w:color="auto"/>
            <w:bottom w:val="none" w:sz="0" w:space="0" w:color="auto"/>
            <w:right w:val="none" w:sz="0" w:space="0" w:color="auto"/>
          </w:divBdr>
        </w:div>
        <w:div w:id="1173371455">
          <w:marLeft w:val="480"/>
          <w:marRight w:val="0"/>
          <w:marTop w:val="0"/>
          <w:marBottom w:val="0"/>
          <w:divBdr>
            <w:top w:val="none" w:sz="0" w:space="0" w:color="auto"/>
            <w:left w:val="none" w:sz="0" w:space="0" w:color="auto"/>
            <w:bottom w:val="none" w:sz="0" w:space="0" w:color="auto"/>
            <w:right w:val="none" w:sz="0" w:space="0" w:color="auto"/>
          </w:divBdr>
        </w:div>
        <w:div w:id="950090875">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5" Type="http://schemas.openxmlformats.org/officeDocument/2006/relationships/webSettings" Target="webSettings.xml"/><Relationship Id="rId15" Type="http://schemas.openxmlformats.org/officeDocument/2006/relationships/image" Target="media/image4.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sv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farmer\Desktop\word97_pc.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efaultPlaceholder_-1854013440"/>
        <w:category>
          <w:name w:val="General"/>
          <w:gallery w:val="placeholder"/>
        </w:category>
        <w:types>
          <w:type w:val="bbPlcHdr"/>
        </w:types>
        <w:behaviors>
          <w:behavior w:val="content"/>
        </w:behaviors>
        <w:guid w:val="{DF41BD55-FABB-470A-ADF4-004C8ACD390E}"/>
      </w:docPartPr>
      <w:docPartBody>
        <w:p w:rsidR="00B43CFC" w:rsidRDefault="009A1DCE">
          <w:r w:rsidRPr="009174AC">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1DCE"/>
    <w:rsid w:val="00967589"/>
    <w:rsid w:val="009A1DCE"/>
    <w:rsid w:val="00AF2325"/>
    <w:rsid w:val="00B43C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1DCE"/>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80A16DB-A89F-43BD-891F-F39B1C000671}">
  <we:reference id="wa104382081" version="1.55.1.0" store="en-US" storeType="OMEX"/>
  <we:alternateReferences>
    <we:reference id="wa104382081" version="1.55.1.0" store="" storeType="OMEX"/>
  </we:alternateReferences>
  <we:properties>
    <we:property name="MENDELEY_CITATIONS" value="[{&quot;citationID&quot;:&quot;MENDELEY_CITATION_685c7df4-71ad-4cdb-92f5-6a43fe108d0a&quot;,&quot;properties&quot;:{&quot;noteIndex&quot;:0},&quot;isEdited&quot;:false,&quot;manualOverride&quot;:{&quot;isManuallyOverridden&quot;:false,&quot;citeprocText&quot;:&quot;(Bachu et al., 2007)&quot;,&quot;manualOverrideText&quot;:&quot;&quot;},&quot;citationTag&quot;:&quot;MENDELEY_CITATION_v3_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&quot;,&quot;citationItems&quot;:[{&quot;id&quot;:&quot;e250dedb-9618-3da2-b1e6-31d394768ec9&quot;,&quot;itemData&quot;:{&quot;type&quot;:&quot;article-journal&quot;,&quot;id&quot;:&quot;e250dedb-9618-3da2-b1e6-31d394768ec9&quot;,&quot;title&quot;:&quot;CO2 storage capacity estimation: Methodology and gaps&quot;,&quot;author&quot;:[{&quot;family&quot;:&quot;Bachu&quot;,&quot;given&quot;:&quot;Stefan&quot;,&quot;parse-names&quot;:false,&quot;dropping-particle&quot;:&quot;&quot;,&quot;non-dropping-particle&quot;:&quot;&quot;},{&quot;family&quot;:&quot;Bonijoly&quot;,&quot;given&quot;:&quot;Didier&quot;,&quot;parse-names&quot;:false,&quot;dropping-particle&quot;:&quot;&quot;,&quot;non-dropping-particle&quot;:&quot;&quot;},{&quot;family&quot;:&quot;Bradshaw&quot;,&quot;given&quot;:&quot;John&quot;,&quot;parse-names&quot;:false,&quot;dropping-particle&quot;:&quot;&quot;,&quot;non-dropping-particle&quot;:&quot;&quot;},{&quot;family&quot;:&quot;Burruss&quot;,&quot;given&quot;:&quot;Robert&quot;,&quot;parse-names&quot;:false,&quot;dropping-particle&quot;:&quot;&quot;,&quot;non-dropping-particle&quot;:&quot;&quot;},{&quot;family&quot;:&quot;Holloway&quot;,&quot;given&quot;:&quot;Sam&quot;,&quot;parse-names&quot;:false,&quot;dropping-particle&quot;:&quot;&quot;,&quot;non-dropping-particle&quot;:&quot;&quot;},{&quot;family&quot;:&quot;Christensen&quot;,&quot;given&quot;:&quot;Niels Peter&quot;,&quot;parse-names&quot;:false,&quot;dropping-particle&quot;:&quot;&quot;,&quot;non-dropping-particle&quot;:&quot;&quot;},{&quot;family&quot;:&quot;Mathiassen&quot;,&quot;given&quot;:&quot;Odd Magne&quot;,&quot;parse-names&quot;:false,&quot;dropping-particle&quot;:&quot;&quot;,&quot;non-dropping-particle&quot;:&quot;&quot;}],&quot;container-title&quot;:&quot;International Journal of Greenhouse Gas Control&quot;,&quot;DOI&quot;:&quot;10.1016/S1750-5836(07)00086-2&quot;,&quot;ISSN&quot;:&quot;17505836&quot;,&quot;issued&quot;:{&quot;date-parts&quot;:[[2007]]},&quot;page&quot;:&quot;430-443&quot;,&quot;abstract&quot;:&quot;Implementation of CO2 capture and geological storage (CCGS) technology at the scale needed to achieve a significant and meaningful reduction in CO2 emissions requires knowledge of the available CO2 storage capacity. CO2 storage capacity assessments may be conducted at various scales-in decreasing order of size and increasing order of resolution: country, basin, regional, local and site-specific. Estimation of the CO2 storage capacity in depleted oil and gas reservoirs is straightforward and is based on recoverable reserves, reservoir properties and in situ CO2 characteristics. In the case of CO2-EOR, the CO2 storage capacity can be roughly evaluated on the basis of worldwide field experience or more accurately through numerical simulations. Determination of the theoretical CO2 storage capacity in coal beds is based on coal thickness and CO2 adsorption isotherms, and recovery and completion factors. Evaluation of the CO2 storage capacity in deep saline aquifers is very complex because four trapping mechanisms that act at different rates are involved and, at times, all mechanisms may be operating simultaneously. The level of detail and resolution required in the data make reliable and accurate estimation of CO2 storage capacity in deep saline aquifers practical only at the local and site-specific scales. This paper follows a previous one on issues and development of standards for CO2 storage capacity estimation, and provides a clear set of definitions and methodologies for the assessment of CO2 storage capacity in geological media. Notwithstanding the defined methodologies suggested for estimating CO2 storage capacity, major challenges lie ahead because of lack of data, particularly for coal beds and deep saline aquifers, lack of knowledge about the coefficients that reduce storage capacity from theoretical to effective and to practical, and lack of knowledge about the interplay between various trapping mechanisms at work in deep saline aquifers. © 2007 Elsevier Ltd. All rights reserved.&quot;,&quot;publisher&quot;:&quot;Elsevier&quot;,&quot;issue&quot;:&quot;4&quot;,&quot;volume&quot;:&quot;1&quot;},&quot;isTemporary&quot;:false,&quot;suppress-author&quot;:false,&quot;composite&quot;:false,&quot;author-only&quot;:false}]},{&quot;citationID&quot;:&quot;MENDELEY_CITATION_0009c451-77db-44d3-99b9-cb941d540ee9&quot;,&quot;properties&quot;:{&quot;noteIndex&quot;:0},&quot;isEdited&quot;:false,&quot;manualOverride&quot;:{&quot;isManuallyOverridden&quot;:false,&quot;citeprocText&quot;:&quot;(Ali-Nandalal and Gunter, 2003; Acosta et al., 2005)&quot;,&quot;manualOverrideText&quot;:&quot;&quot;},&quot;citationTag&quot;:&quot;MENDELEY_CITATION_v3_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&quot;,&quot;citationItems&quot;:[{&quot;id&quot;:&quot;7e8bbc12-6063-31e9-8337-da5cb2cc2029&quot;,&quot;itemData&quot;:{&quot;type&quot;:&quot;paper-conference&quot;,&quot;id&quot;:&quot;7e8bbc12-6063-31e9-8337-da5cb2cc2029&quot;,&quot;title&quot;:&quot;Characterising reservoir performance for the mahogany 20 gas sand based on petrophysical and rock typing methods&quot;,&quot;author&quot;:[{&quot;family&quot;:&quot;Ali-Nandalal&quot;,&quot;given&quot;:&quot;J&quot;,&quot;parse-names&quot;:false,&quot;dropping-particle&quot;:&quot;&quot;,&quot;non-dropping-particle&quot;:&quot;&quot;},{&quot;family&quot;:&quot;Gunter&quot;,&quot;given&quot;:&quot;G&quot;,&quot;parse-names&quot;:false,&quot;dropping-particle&quot;:&quot;&quot;,&quot;non-dropping-particle&quot;:&quot;&quot;}],&quot;container-title&quot;:&quot;SPE Latin American and Caribbean Petroleum Engineering Conference&quot;,&quot;issued&quot;:{&quot;date-parts&quot;:[[2003]]},&quot;container-title-short&quot;:&quot;&quot;},&quot;isTemporary&quot;:false},{&quot;id&quot;:&quot;eccc0021-28f7-36c3-9a9b-ffce0ab50bb8&quot;,&quot;itemData&quot;:{&quot;type&quot;:&quot;paper-conference&quot;,&quot;id&quot;:&quot;eccc0021-28f7-36c3-9a9b-ffce0ab50bb8&quot;,&quot;title&quot;:&quot;Reservoir Study V9 of El Furrial Field, Venezuela&quot;,&quot;author&quot;:[{&quot;family&quot;:&quot;Acosta&quot;,&quot;given&quot;:&quot;L&quot;,&quot;parse-names&quot;:false,&quot;dropping-particle&quot;:&quot;&quot;,&quot;non-dropping-particle&quot;:&quot;&quot;},{&quot;family&quot;:&quot;Marin&quot;,&quot;given&quot;:&quot;Eloisa&quot;,&quot;parse-names&quot;:false,&quot;dropping-particle&quot;:&quot;&quot;,&quot;non-dropping-particle&quot;:&quot;&quot;},{&quot;family&quot;:&quot;Labastidas&quot;,&quot;given&quot;:&quot;Eduardo&quot;,&quot;parse-names&quot;:false,&quot;dropping-particle&quot;:&quot;&quot;,&quot;non-dropping-particle&quot;:&quot;&quot;},{&quot;family&quot;:&quot;Bello&quot;,&quot;given&quot;:&quot;J&quot;,&quot;parse-names&quot;:false,&quot;dropping-particle&quot;:&quot;&quot;,&quot;non-dropping-particle&quot;:&quot;&quot;},{&quot;family&quot;:&quot;Jimenez&quot;,&quot;given&quot;:&quot;J&quot;,&quot;parse-names&quot;:false,&quot;dropping-particle&quot;:&quot;&quot;,&quot;non-dropping-particle&quot;:&quot;&quot;},{&quot;family&quot;:&quot;Cordoba&quot;,&quot;given&quot;:&quot;P&quot;,&quot;parse-names&quot;:false,&quot;dropping-particle&quot;:&quot;&quot;,&quot;non-dropping-particle&quot;:&quot;&quot;},{&quot;family&quot;:&quot;Pascual&quot;,&quot;given&quot;:&quot;J C&quot;,&quot;parse-names&quot;:false,&quot;dropping-particle&quot;:&quot;&quot;,&quot;non-dropping-particle&quot;:&quot;&quot;},{&quot;family&quot;:&quot;Auxiette&quot;,&quot;given&quot;:&quot;G&quot;,&quot;parse-names&quot;:false,&quot;dropping-particle&quot;:&quot;&quot;,&quot;non-dropping-particle&quot;:&quot;&quot;},{&quot;family&quot;:&quot;Gou&quot;,&quot;given&quot;:&quot;Y&quot;,&quot;parse-names&quot;:false,&quot;dropping-particle&quot;:&quot;&quot;,&quot;non-dropping-particle&quot;:&quot;&quot;},{&quot;family&quot;:&quot;Thorsen&quot;,&quot;given&quot;:&quot;B&quot;,&quot;parse-names&quot;:false,&quot;dropping-particle&quot;:&quot;&quot;,&quot;non-dropping-particle&quot;:&quot;&quot;}],&quot;container-title&quot;:&quot;SPE Latin America and Caribbean Petroleum Engineering Conference&quot;,&quot;issued&quot;:{&quot;date-parts&quot;:[[2005]]},&quot;page&quot;:&quot;SPE–95047&quot;,&quot;container-title-short&quot;:&quot;&quot;},&quot;isTemporary&quot;:false}]},{&quot;citationID&quot;:&quot;MENDELEY_CITATION_fc8b4a3a-7e67-46a1-9dbf-a2cce188199b&quot;,&quot;properties&quot;:{&quot;noteIndex&quot;:0},&quot;isEdited&quot;:false,&quot;manualOverride&quot;:{&quot;isManuallyOverridden&quot;:false,&quot;citeprocText&quot;:&quot;(Rushing et al., 2008; Xu and Torres-Verdin, 2013)&quot;,&quot;manualOverrideText&quot;:&quot;&quot;},&quot;citationItems&quot;:[{&quot;id&quot;:&quot;c513acdc-41c4-3031-ab4f-c0b6083b866b&quot;,&quot;itemData&quot;:{&quot;type&quot;:&quot;paper-conference&quot;,&quot;id&quot;:&quot;c513acdc-41c4-3031-ab4f-c0b6083b866b&quot;,&quot;title&quot;:&quot;Rock typing—Keys to understanding productivity in tight gas sands&quot;,&quot;author&quot;:[{&quot;family&quot;:&quot;Rushing&quot;,&quot;given&quot;:&quot;Jay Alan&quot;,&quot;parse-names&quot;:false,&quot;dropping-particle&quot;:&quot;&quot;,&quot;non-dropping-particle&quot;:&quot;&quot;},{&quot;family&quot;:&quot;Newsham&quot;,&quot;given&quot;:&quot;Kent Edward&quot;,&quot;parse-names&quot;:false,&quot;dropping-particle&quot;:&quot;&quot;,&quot;non-dropping-particle&quot;:&quot;&quot;},{&quot;family&quot;:&quot;Blasingame&quot;,&quot;given&quot;:&quot;Thomas Alwin&quot;,&quot;parse-names&quot;:false,&quot;dropping-particle&quot;:&quot;&quot;,&quot;non-dropping-particle&quot;:&quot;&quot;}],&quot;container-title&quot;:&quot;SPE Unconventional Resources Conference/Gas Technology Symposium&quot;,&quot;issued&quot;:{&quot;date-parts&quot;:[[2008]]},&quot;page&quot;:&quot;SPE–114164&quot;,&quot;container-title-short&quot;:&quot;&quot;},&quot;isTemporary&quot;:false},{&quot;id&quot;:&quot;9461fccc-22d5-34ce-a2c9-733aab146168&quot;,&quot;itemData&quot;:{&quot;type&quot;:&quot;paper-conference&quot;,&quot;id&quot;:&quot;9461fccc-22d5-34ce-a2c9-733aab146168&quot;,&quot;title&quot;:&quot;Core-based petrophysical rock classification by quantifying pore-system orthogonality with a bimodal Gaussian density function&quot;,&quot;author&quot;:[{&quot;family&quot;:&quot;Xu&quot;,&quot;given&quot;:&quot;Chicheng&quot;,&quot;parse-names&quot;:false,&quot;dropping-particle&quot;:&quot;&quot;,&quot;non-dropping-particle&quot;:&quot;&quot;},{&quot;family&quot;:&quot;Torres-Verdin&quot;,&quot;given&quot;:&quot;Carlos&quot;,&quot;parse-names&quot;:false,&quot;dropping-particle&quot;:&quot;&quot;,&quot;non-dropping-particle&quot;:&quot;&quot;}],&quot;container-title&quot;:&quot;Paper SCA2013-079 presented at International Symposium of Society of Core Analysts. Napa Valley, California, September&quot;,&quot;issued&quot;:{&quot;date-parts&quot;:[[2013]]},&quot;page&quot;:&quot;16-19&quot;},&quot;isTemporary&quot;:false}],&quot;citationTag&quot;:&quot;MENDELEY_CITATION_v3_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&quot;},{&quot;citationID&quot;:&quot;MENDELEY_CITATION_5d6e1411-9ca2-41f2-8c54-1a4e7b746aca&quot;,&quot;properties&quot;:{&quot;noteIndex&quot;:0},&quot;isEdited&quot;:false,&quot;manualOverride&quot;:{&quot;isManuallyOverridden&quot;:false,&quot;citeprocText&quot;:&quot;(Neo et al., 1998)&quot;,&quot;manualOverrideText&quot;:&quot;&quot;},&quot;citationTag&quot;:&quot;MENDELEY_CITATION_v3_eyJjaXRhdGlvbklEIjoiTUVOREVMRVlfQ0lUQVRJT05fNWQ2ZTE0MTEtOWNhMi00MWYyLThjNTQtMWE0ZTdiNzQ2YWNhIiwicHJvcGVydGllcyI6eyJub3RlSW5kZXgiOjB9LCJpc0VkaXRlZCI6ZmFsc2UsIm1hbnVhbE92ZXJyaWRlIjp7ImlzTWFudWFsbHlPdmVycmlkZGVuIjpmYWxzZSwiY2l0ZXByb2NUZXh0IjoiKE5lbyBldCBhbC4sIDE5OTgpIiwibWFudWFsT3ZlcnJpZGVUZXh0IjoiIn0sImNpdGF0aW9uSXRlbXMiOlt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2e322f4f-9717-497e-be83-6fc9793925b8&quot;,&quot;properties&quot;:{&quot;noteIndex&quot;:0,&quot;mode&quot;:&quot;composite&quot;},&quot;isEdited&quot;:false,&quot;manualOverride&quot;:{&quot;isManuallyOverridden&quot;:false,&quot;citeprocText&quot;:&quot;Pittman (1992)&quot;,&quot;manualOverrideText&quot;:&quot;&quot;},&quot;citationTag&quot;:&quot;MENDELEY_CITATION_v3_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&quot;,&quot;citationItems&quot;:[{&quot;id&quot;:&quot;83580896-d3eb-3334-aad7-0cf2585db8af&quot;,&quot;itemData&quot;:{&quot;type&quot;:&quot;article-journal&quot;,&quot;id&quot;:&quot;83580896-d3eb-3334-aad7-0cf2585db8af&quot;,&quot;title&quot;:&quot;Relationship of porosity and permeability to various parameters derived from mercury injection-capillary pressure curves for sandstone&quot;,&quot;author&quot;:[{&quot;family&quot;:&quot;Pittman&quot;,&quot;given&quot;:&quot;Edward D&quot;,&quot;parse-names&quot;:false,&quot;dropping-particle&quot;:&quot;&quot;,&quot;non-dropping-particle&quot;:&quot;&quot;}],&quot;container-title&quot;:&quot;AAPG bulletin&quot;,&quot;container-title-short&quot;:&quot;Am Assoc Pet Geol Bull&quot;,&quot;issued&quot;:{&quot;date-parts&quot;:[[1992]]},&quot;page&quot;:&quot;191-198&quot;,&quot;publisher&quot;:&quot;American Association of Petroleum Geologists (AAPG)&quot;,&quot;issue&quot;:&quot;2&quot;,&quot;volume&quot;:&quot;76&quot;},&quot;isTemporary&quot;:false,&quot;displayAs&quot;:&quot;composite&quot;,&quot;suppress-author&quot;:false,&quot;composite&quot;:true,&quot;author-only&quot;:false}]},{&quot;citationID&quot;:&quot;MENDELEY_CITATION_51897b2f-491a-4764-a031-94e18d1724a3&quot;,&quot;properties&quot;:{&quot;noteIndex&quot;:0,&quot;mode&quot;:&quot;composite&quot;},&quot;isEdited&quot;:false,&quot;manualOverride&quot;:{&quot;isManuallyOverridden&quot;:false,&quot;citeprocText&quot;:&quot;Amaefule et al. (1993)&quot;,&quot;manualOverrideText&quot;:&quot;&quot;},&quot;citationTag&quot;:&quot;MENDELEY_CITATION_v3_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&quot;,&quot;citationItems&quot;:[{&quot;id&quot;:&quot;0662d87c-2587-365e-8c3d-c4cd263adaa6&quot;,&quot;itemData&quot;:{&quot;type&quot;:&quot;paper-conference&quot;,&quot;id&quot;:&quot;0662d87c-2587-365e-8c3d-c4cd263adaa6&quot;,&quot;title&quot;:&quot;Enhanced reservoir description: using core and log data to identify hydraulic (flow) units and predict permeability in uncored intervals/wells&quot;,&quot;author&quot;:[{&quot;family&quot;:&quot;Amaefule&quot;,&quot;given&quot;:&quot;Jude O&quot;,&quot;parse-names&quot;:false,&quot;dropping-particle&quot;:&quot;&quot;,&quot;non-dropping-particle&quot;:&quot;&quot;},{&quot;family&quot;:&quot;Altunbay&quot;,&quot;given&quot;:&quot;Mehmet&quot;,&quot;parse-names&quot;:false,&quot;dropping-particle&quot;:&quot;&quot;,&quot;non-dropping-particle&quot;:&quot;&quot;},{&quot;family&quot;:&quot;Tiab&quot;,&quot;given&quot;:&quot;Djebbar&quot;,&quot;parse-names&quot;:false,&quot;dropping-particle&quot;:&quot;&quot;,&quot;non-dropping-particle&quot;:&quot;&quot;},{&quot;family&quot;:&quot;Kersey&quot;,&quot;given&quot;:&quot;David G&quot;,&quot;parse-names&quot;:false,&quot;dropping-particle&quot;:&quot;&quot;,&quot;non-dropping-particle&quot;:&quot;&quot;},{&quot;family&quot;:&quot;Keelan&quot;,&quot;given&quot;:&quot;Dare K&quot;,&quot;parse-names&quot;:false,&quot;dropping-particle&quot;:&quot;&quot;,&quot;non-dropping-particle&quot;:&quot;&quot;}],&quot;container-title&quot;:&quot;SPE Annual Technical Conference and Exhibition&quot;,&quot;issued&quot;:{&quot;date-parts&quot;:[[1993]]},&quot;container-title-short&quot;:&quot;&quot;},&quot;isTemporary&quot;:false,&quot;displayAs&quot;:&quot;composite&quot;,&quot;suppress-author&quot;:false,&quot;composite&quot;:true,&quot;author-only&quot;:false}]},{&quot;citationID&quot;:&quot;MENDELEY_CITATION_5a2d7ab4-96c2-427a-bdb0-e78f01432e22&quot;,&quot;properties&quot;:{&quot;noteIndex&quot;:0,&quot;mode&quot;:&quot;composite&quot;},&quot;isEdited&quot;:false,&quot;manualOverride&quot;:{&quot;isManuallyOverridden&quot;:false,&quot;citeprocText&quot;:&quot;Gunter et al. (1997)&quot;,&quot;manualOverrideText&quot;:&quot;&quot;},&quot;citationTag&quot;:&quot;MENDELEY_CITATION_v3_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&quot;,&quot;citationItems&quot;:[{&quot;id&quot;:&quot;01394b77-0105-38bc-b88a-8bf05deb3f1c&quot;,&quot;itemData&quot;:{&quot;type&quot;:&quot;paper-conference&quot;,&quot;id&quot;:&quot;01394b77-0105-38bc-b88a-8bf05deb3f1c&quot;,&quot;title&quot;:&quot;Early determination of reservoir flow units using an integrated petrophysical method&quot;,&quot;author&quot;:[{&quot;family&quot;:&quot;Gunter&quot;,&quot;given&quot;:&quot;G W&quot;,&quot;parse-names&quot;:false,&quot;dropping-particle&quot;:&quot;&quot;,&quot;non-dropping-particle&quot;:&quot;&quot;},{&quot;family&quot;:&quot;Finneran&quot;,&quot;given&quot;:&quot;J M&quot;,&quot;parse-names&quot;:false,&quot;dropping-particle&quot;:&quot;&quot;,&quot;non-dropping-particle&quot;:&quot;&quot;},{&quot;family&quot;:&quot;Hartmann&quot;,&quot;given&quot;:&quot;D J&quot;,&quot;parse-names&quot;:false,&quot;dropping-particle&quot;:&quot;&quot;,&quot;non-dropping-particle&quot;:&quot;&quot;},{&quot;family&quot;:&quot;Miller&quot;,&quot;given&quot;:&quot;J D&quot;,&quot;parse-names&quot;:false,&quot;dropping-particle&quot;:&quot;&quot;,&quot;non-dropping-particle&quot;:&quot;&quot;}],&quot;container-title&quot;:&quot;SPE Annual Technical Conference and Exhibition?&quot;,&quot;issued&quot;:{&quot;date-parts&quot;:[[1997]]},&quot;page&quot;:&quot;SPE–38679&quot;,&quot;container-title-short&quot;:&quot;&quot;},&quot;isTemporary&quot;:false,&quot;displayAs&quot;:&quot;composite&quot;,&quot;suppress-author&quot;:false,&quot;composite&quot;:true,&quot;author-only&quot;:false}]},{&quot;citationID&quot;:&quot;MENDELEY_CITATION_be52f02b-0590-4ecb-9da4-ce4142d3f5cc&quot;,&quot;properties&quot;:{&quot;noteIndex&quot;:0},&quot;isEdited&quot;:false,&quot;manualOverride&quot;:{&quot;isManuallyOverridden&quot;:false,&quot;citeprocText&quot;:&quot;(Al-Aruri et al., 1998; Neo et al., 1998; Clerke et al., 2008)&quot;,&quot;manualOverrideText&quot;:&quot;&quot;},&quot;citationTag&quot;:&quot;MENDELEY_CITATION_v3_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&quot;,&quot;citationItems&quot;:[{&quot;id&quot;:&quot;82392232-6c51-3e94-94d8-bd053b1ee5d9&quot;,&quot;itemData&quot;:{&quot;type&quot;:&quot;paper-conference&quot;,&quot;id&quot;:&quot;82392232-6c51-3e94-94d8-bd053b1ee5d9&quot;,&quot;title&quot;:&quot;Rock Type and Permeability Prediction from Mercury Injection Data: Application to a Heterogeneous Carbonate Oil Reservoir, Offshore Abu Dhabi (United Arab Emirates)&quot;,&quot;author&quot;:[{&quot;family&quot;:&quot;Al-Aruri&quot;,&quot;given&quot;:&quot;Ahmad&quot;,&quot;parse-names&quot;:false,&quot;dropping-particle&quot;:&quot;&quot;,&quot;non-dropping-particle&quot;:&quot;&quot;},{&quot;family&quot;:&quot;Ali&quot;,&quot;given&quot;:&quot;F Baba&quot;,&quot;parse-names&quot;:false,&quot;dropping-particle&quot;:&quot;&quot;,&quot;non-dropping-particle&quot;:&quot;&quot;},{&quot;family&quot;:&quot;Ahmad&quot;,&quot;given&quot;:&quot;Habib A&quot;,&quot;parse-names&quot;:false,&quot;dropping-particle&quot;:&quot;&quot;,&quot;non-dropping-particle&quot;:&quot;&quot;},{&quot;family&quot;:&quot;Samad&quot;,&quot;given&quot;:&quot;Saleh A&quot;,&quot;parse-names&quot;:false,&quot;dropping-particle&quot;:&quot;&quot;,&quot;non-dropping-particle&quot;:&quot;&quot;}],&quot;container-title&quot;:&quot;Abu Dhabi International Petroleum Exhibition and Conference&quot;,&quot;issued&quot;:{&quot;date-parts&quot;:[[1998]]},&quot;page&quot;:&quot;SPE–49556&quot;,&quot;container-title-short&quot;:&quot;&quot;},&quot;isTemporary&quot;:false},{&quot;id&quot;:&quot;26e7f038-4466-312a-b60f-6a023739553a&quot;,&quot;itemData&quot;:{&quot;type&quot;:&quot;article-journal&quot;,&quot;id&quot;:&quot;26e7f038-4466-312a-b60f-6a023739553a&quot;,&quot;title&quot;:&quot;Application of Thomeer Hyperbolas to decode the pore systems, facies and reservoir properties of the Upper Jurassic Arab D Limestone, Ghawar field, Saudi Arabia: A “Rosetta Stone” approach&quot;,&quot;author&quot;:[{&quot;family&quot;:&quot;Clerke&quot;,&quot;given&quot;:&quot;Edward A&quot;,&quot;parse-names&quot;:false,&quot;dropping-particle&quot;:&quot;&quot;,&quot;non-dropping-particle&quot;:&quot;&quot;},{&quot;family&quot;:&quot;Mueller III&quot;,&quot;given&quot;:&quot;Harry W&quot;,&quot;parse-names&quot;:false,&quot;dropping-particle&quot;:&quot;&quot;,&quot;non-dropping-particle&quot;:&quot;&quot;},{&quot;family&quot;:&quot;Phillips&quot;,&quot;given&quot;:&quot;Eugene Craig&quot;,&quot;parse-names&quot;:false,&quot;dropping-particle&quot;:&quot;&quot;,&quot;non-dropping-particle&quot;:&quot;&quot;},{&quot;family&quot;:&quot;Eyvazzadeh&quot;,&quot;given&quot;:&quot;Ramsin Y&quot;,&quot;parse-names&quot;:false,&quot;dropping-particle&quot;:&quot;&quot;,&quot;non-dropping-particle&quot;:&quot;&quot;},{&quot;family&quot;:&quot;Jones&quot;,&quot;given&quot;:&quot;David H&quot;,&quot;parse-names&quot;:false,&quot;dropping-particle&quot;:&quot;&quot;,&quot;non-dropping-particle&quot;:&quot;&quot;},{&quot;family&quot;:&quot;Ramamoorthy&quot;,&quot;given&quot;:&quot;Raghu&quot;,&quot;parse-names&quot;:false,&quot;dropping-particle&quot;:&quot;&quot;,&quot;non-dropping-particle&quot;:&quot;&quot;},{&quot;family&quot;:&quot;Srivastava&quot;,&quot;given&quot;:&quot;Ashok&quot;,&quot;parse-names&quot;:false,&quot;dropping-particle&quot;:&quot;&quot;,&quot;non-dropping-particle&quot;:&quot;&quot;}],&quot;container-title&quot;:&quot;GeoArabia&quot;,&quot;issued&quot;:{&quot;date-parts&quot;:[[2008]]},&quot;page&quot;:&quot;113-160&quot;,&quot;publisher&quot;:&quot;Gulf PetroLink&quot;,&quot;issue&quot;:&quot;4&quot;,&quot;volume&quot;:&quot;13&quot;,&quot;container-title-short&quot;:&quot;&quot;},&quot;isTemporary&quot;:false},{&quot;id&quot;:&quot;b5abd240-08fc-3de7-8d22-8a7b5f31044f&quot;,&quot;itemData&quot;:{&quot;type&quot;:&quot;paper-conference&quot;,&quot;id&quot;:&quot;b5abd240-08fc-3de7-8d22-8a7b5f31044f&quot;,&quot;title&quot;:&quot;Geological framework modeling and rock type optimization for a giant oil field&quot;,&quot;author&quot;:[{&quot;family&quot;:&quot;Neo&quot;,&quot;given&quot;:&quot;Sadafumi&quot;,&quot;parse-names&quot;:false,&quot;dropping-particle&quot;:&quot;&quot;,&quot;non-dropping-particle&quot;:&quot;&quot;},{&quot;family&quot;:&quot;Asada&quot;,&quot;given&quot;:&quot;Jiro&quot;,&quot;parse-names&quot;:false,&quot;dropping-particle&quot;:&quot;&quot;,&quot;non-dropping-particle&quot;:&quot;&quot;},{&quot;family&quot;:&quot;Fujita&quot;,&quot;given&quot;:&quot;Nozomi&quot;,&quot;parse-names&quot;:false,&quot;dropping-particle&quot;:&quot;&quot;,&quot;non-dropping-particle&quot;:&quot;&quot;},{&quot;family&quot;:&quot;Mohammed&quot;,&quot;given&quot;:&quot;Salman&quot;,&quot;parse-names&quot;:false,&quot;dropping-particle&quot;:&quot;&quot;,&quot;non-dropping-particle&quot;:&quot;&quot;},{&quot;family&quot;:&quot;Arab&quot;,&quot;given&quot;:&quot;Hani&quot;,&quot;parse-names&quot;:false,&quot;dropping-particle&quot;:&quot;&quot;,&quot;non-dropping-particle&quot;:&quot;&quot;}],&quot;container-title&quot;:&quot;Abu Dhabi International Petroleum Exhibition and Conference&quot;,&quot;issued&quot;:{&quot;date-parts&quot;:[[1998]]},&quot;container-title-short&quot;:&quot;&quot;},&quot;isTemporary&quot;:false}]},{&quot;citationID&quot;:&quot;MENDELEY_CITATION_ff0dcd6d-7bae-405d-a636-4e00f034df7c&quot;,&quot;properties&quot;:{&quot;noteIndex&quot;:0},&quot;isEdited&quot;:false,&quot;manualOverride&quot;:{&quot;isManuallyOverridden&quot;:false,&quot;citeprocText&quot;:&quot;(Bennis and Torres-Verdin, 2019; Raheem et al., 2023)&quot;,&quot;manualOverrideText&quot;:&quot;&quot;},&quot;citationTag&quot;:&quot;MENDELEY_CITATION_v3_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&quot;,&quot;citationItems&quot;:[{&quot;id&quot;:&quot;320982d0-60f6-3ac6-b3d3-e7b2282c7628&quot;,&quot;itemData&quot;:{&quot;type&quot;:&quot;paper-conference&quot;,&quot;id&quot;:&quot;320982d0-60f6-3ac6-b3d3-e7b2282c7628&quot;,&quot;title&quot;:&quot;Best Practices in Automatic Permeability Estimation: Machine-Learning Methods vs. Conventional Petrophysical Models&quot;,&quot;author&quot;:[{&quot;family&quot;:&quot;Raheem&quot;,&quot;given&quot;:&quot;Oriyomi&quot;,&quot;parse-names&quot;:false,&quot;dropping-particle&quot;:&quot;&quot;,&quot;non-dropping-particle&quot;:&quot;&quot;},{&quot;family&quot;:&quot;Pan&quot;,&quot;given&quot;:&quot;Wen&quot;,&quot;parse-names&quot;:false,&quot;dropping-particle&quot;:&quot;&quot;,&quot;non-dropping-particle&quot;:&quot;&quot;},{&quot;family&quot;:&quot;Torres-Verd\\'\\in&quot;,&quot;given&quot;:&quot;Carlos&quot;,&quot;parse-names&quot;:false,&quot;dropping-particle&quot;:&quot;&quot;,&quot;non-dropping-particle&quot;:&quot;&quot;},{&quot;family&quot;:&quot;Morales&quot;,&quot;given&quot;:&quot;Misael M&quot;,&quot;parse-names&quot;:false,&quot;dropping-particle&quot;:&quot;&quot;,&quot;non-dropping-particle&quot;:&quot;&quot;}],&quot;container-title&quot;:&quot;SPWLA Annual Logging Symposium&quot;,&quot;issued&quot;:{&quot;date-parts&quot;:[[2023]]},&quot;page&quot;:&quot;D041S015R001&quot;,&quot;container-title-short&quot;:&quot;&quot;},&quot;isTemporary&quot;:false},{&quot;id&quot;:&quot;77934715-cd48-375c-9862-98c66fbf76be&quot;,&quot;itemData&quot;:{&quot;type&quot;:&quot;paper-conference&quot;,&quot;id&quot;:&quot;77934715-cd48-375c-9862-98c66fbf76be&quot;,&quot;title&quot;:&quot;Estimation of dynamic petrophysical properties from multiple well logs using machine learning and unsupervised rock classification&quot;,&quot;author&quot;:[{&quot;family&quot;:&quot;Bennis&quot;,&quot;given&quot;:&quot;Mohamed&quot;,&quot;parse-names&quot;:false,&quot;dropping-particle&quot;:&quot;&quot;,&quot;non-dropping-particle&quot;:&quot;&quot;},{&quot;family&quot;:&quot;Torres-Verdin&quot;,&quot;given&quot;:&quot;Carlos&quot;,&quot;parse-names&quot;:false,&quot;dropping-particle&quot;:&quot;&quot;,&quot;non-dropping-particle&quot;:&quot;&quot;}],&quot;container-title&quot;:&quot;SPWLA Annual Logging Symposium&quot;,&quot;issued&quot;:{&quot;date-parts&quot;:[[2019]]},&quot;page&quot;:&quot;D053S015R004&quot;,&quot;container-title-short&quot;:&quot;&quot;},&quot;isTemporary&quot;:false}]}]"/>
    <we:property name="MENDELEY_CITATIONS_LOCALE_CODE" value="&quot;en-US&quot;"/>
    <we:property name="MENDELEY_CITATIONS_STYLE" value="{&quot;id&quot;:&quot;https://www.zotero.org/styles/aapg-bulletin&quot;,&quot;title&quot;:&quot;AAPG Bulletin&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2C80EE-FFDA-4D21-8C10-C9C2E0392A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word97_pc</Template>
  <TotalTime>523</TotalTime>
  <Pages>6</Pages>
  <Words>2549</Words>
  <Characters>15223</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This is the title of an example SEG abstract using Microsoft Word 11-point bold type</vt:lpstr>
    </vt:vector>
  </TitlesOfParts>
  <Company/>
  <LinksUpToDate>false</LinksUpToDate>
  <CharactersWithSpaces>17737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This is the title of an example SEG abstract using Microsoft Word 11-point bold type</dc:title>
  <dc:subject/>
  <dc:creator>Afarmer</dc:creator>
  <cp:keywords/>
  <dc:description/>
  <cp:lastModifiedBy>Pyrcz, Michael</cp:lastModifiedBy>
  <cp:revision>20</cp:revision>
  <cp:lastPrinted>1998-02-25T21:47:00Z</cp:lastPrinted>
  <dcterms:created xsi:type="dcterms:W3CDTF">2022-01-06T15:02:00Z</dcterms:created>
  <dcterms:modified xsi:type="dcterms:W3CDTF">2024-03-09T20:56:00Z</dcterms:modified>
</cp:coreProperties>
</file>